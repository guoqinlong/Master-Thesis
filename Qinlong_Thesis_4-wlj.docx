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83447D" w14:textId="0CE9A1F3" w:rsidR="00440344" w:rsidRPr="008F30AD" w:rsidRDefault="00440344" w:rsidP="008F30AD">
      <w:pPr>
        <w:pStyle w:val="12"/>
        <w:rPr>
          <w:rFonts w:cstheme="majorBidi"/>
          <w:sz w:val="28"/>
          <w:szCs w:val="28"/>
        </w:rPr>
      </w:pPr>
      <w:bookmarkStart w:id="0" w:name="_Toc415228179"/>
      <w:r>
        <w:t>第</w:t>
      </w:r>
      <w:r w:rsidR="005F28D9">
        <w:t>4</w:t>
      </w:r>
      <w:r>
        <w:rPr>
          <w:rFonts w:hint="eastAsia"/>
        </w:rPr>
        <w:t xml:space="preserve">章 </w:t>
      </w:r>
      <w:bookmarkStart w:id="1" w:name="OLE_LINK52"/>
      <w:bookmarkStart w:id="2" w:name="OLE_LINK53"/>
      <w:bookmarkEnd w:id="0"/>
      <w:r w:rsidR="00A90386" w:rsidRPr="00A90386">
        <w:t>面向流程挖掘算法评估的典型模型库构建</w:t>
      </w:r>
      <w:bookmarkEnd w:id="1"/>
      <w:bookmarkEnd w:id="2"/>
    </w:p>
    <w:p w14:paraId="6DDDD78B" w14:textId="669310BC" w:rsidR="004574AB" w:rsidRPr="004574AB" w:rsidRDefault="00FD58E8" w:rsidP="00017E87">
      <w:pPr>
        <w:pStyle w:val="ab"/>
        <w:spacing w:beforeLines="0" w:before="0" w:afterLines="0" w:after="0" w:line="400" w:lineRule="exact"/>
      </w:pPr>
      <w:commentRangeStart w:id="3"/>
      <w:r>
        <w:rPr>
          <w:rFonts w:hint="eastAsia"/>
        </w:rPr>
        <w:t>本章介绍</w:t>
      </w:r>
      <w:r w:rsidR="004574AB">
        <w:rPr>
          <w:rFonts w:hint="eastAsia"/>
        </w:rPr>
        <w:t>面向流程挖掘算法评估的典型模型库的构建。首先我们对</w:t>
      </w:r>
      <w:r>
        <w:rPr>
          <w:rFonts w:hint="eastAsia"/>
        </w:rPr>
        <w:t>应用了典型模型库的评估框架进行</w:t>
      </w:r>
      <w:r w:rsidR="004574AB">
        <w:rPr>
          <w:rFonts w:hint="eastAsia"/>
        </w:rPr>
        <w:t>总体概述</w:t>
      </w:r>
      <w:r>
        <w:rPr>
          <w:rFonts w:hint="eastAsia"/>
        </w:rPr>
        <w:t>，并</w:t>
      </w:r>
      <w:r>
        <w:t>重点</w:t>
      </w:r>
      <w:r>
        <w:rPr>
          <w:rFonts w:hint="eastAsia"/>
        </w:rPr>
        <w:t>阐述应用了</w:t>
      </w:r>
      <w:r>
        <w:t>典型模型库的评估框架与之前的评估框架</w:t>
      </w:r>
      <w:r w:rsidR="00625C3A">
        <w:rPr>
          <w:rFonts w:hint="eastAsia"/>
        </w:rPr>
        <w:t>相比</w:t>
      </w:r>
      <w:r>
        <w:t>的</w:t>
      </w:r>
      <w:r>
        <w:rPr>
          <w:rFonts w:hint="eastAsia"/>
        </w:rPr>
        <w:t>改进，</w:t>
      </w:r>
      <w:r>
        <w:t>然后分别</w:t>
      </w:r>
      <w:r>
        <w:rPr>
          <w:rFonts w:hint="eastAsia"/>
        </w:rPr>
        <w:t>介绍基于针对</w:t>
      </w:r>
      <w:r>
        <w:t>流程模型</w:t>
      </w:r>
      <w:r>
        <w:rPr>
          <w:rFonts w:hint="eastAsia"/>
        </w:rPr>
        <w:t>的特征选取</w:t>
      </w:r>
      <w:r>
        <w:t>和</w:t>
      </w:r>
      <w:r>
        <w:rPr>
          <w:rFonts w:hint="eastAsia"/>
        </w:rPr>
        <w:t>典型模型库</w:t>
      </w:r>
      <w:r>
        <w:t>的构建。</w:t>
      </w:r>
      <w:commentRangeEnd w:id="3"/>
      <w:r w:rsidR="008E1C3E">
        <w:rPr>
          <w:rStyle w:val="af"/>
          <w:rFonts w:asciiTheme="minorHAnsi" w:hAnsiTheme="minorHAnsi"/>
        </w:rPr>
        <w:commentReference w:id="3"/>
      </w:r>
    </w:p>
    <w:p w14:paraId="49E75C48" w14:textId="77777777" w:rsidR="00440344" w:rsidRPr="008A3F60" w:rsidRDefault="00440344" w:rsidP="008E1C3E">
      <w:pPr>
        <w:pStyle w:val="aa"/>
        <w:keepNext/>
        <w:keepLines/>
        <w:numPr>
          <w:ilvl w:val="0"/>
          <w:numId w:val="1"/>
        </w:numPr>
        <w:spacing w:before="480" w:after="120" w:line="400" w:lineRule="exact"/>
        <w:ind w:firstLineChars="0"/>
        <w:outlineLvl w:val="1"/>
        <w:rPr>
          <w:rFonts w:ascii="黑体" w:eastAsia="黑体" w:hAnsi="黑体" w:cstheme="majorBidi"/>
          <w:bCs/>
          <w:vanish/>
          <w:sz w:val="28"/>
          <w:szCs w:val="28"/>
        </w:rPr>
      </w:pPr>
      <w:bookmarkStart w:id="4" w:name="_Toc414998208"/>
      <w:bookmarkStart w:id="5" w:name="_Toc415053546"/>
      <w:bookmarkStart w:id="6" w:name="_Toc415054593"/>
      <w:bookmarkStart w:id="7" w:name="_Toc415147077"/>
      <w:bookmarkStart w:id="8" w:name="_Toc415228180"/>
      <w:bookmarkEnd w:id="4"/>
      <w:bookmarkEnd w:id="5"/>
      <w:bookmarkEnd w:id="6"/>
      <w:bookmarkEnd w:id="7"/>
      <w:bookmarkEnd w:id="8"/>
      <w:commentRangeStart w:id="9"/>
    </w:p>
    <w:p w14:paraId="4BCC0D13" w14:textId="38B36F96" w:rsidR="00440344" w:rsidRDefault="007F27AF" w:rsidP="00440344">
      <w:pPr>
        <w:pStyle w:val="2"/>
      </w:pPr>
      <w:bookmarkStart w:id="10" w:name="_Toc415228181"/>
      <w:r>
        <w:t>基于典型模型库的</w:t>
      </w:r>
      <w:r w:rsidRPr="007F57C2">
        <w:t>流程挖掘算法</w:t>
      </w:r>
      <w:r w:rsidRPr="007F57C2">
        <w:rPr>
          <w:rFonts w:hint="eastAsia"/>
        </w:rPr>
        <w:t>框架</w:t>
      </w:r>
      <w:r>
        <w:rPr>
          <w:rFonts w:hint="eastAsia"/>
        </w:rPr>
        <w:t>整体</w:t>
      </w:r>
      <w:r w:rsidRPr="007F57C2">
        <w:rPr>
          <w:rFonts w:hint="eastAsia"/>
        </w:rPr>
        <w:t>介绍</w:t>
      </w:r>
      <w:bookmarkEnd w:id="10"/>
      <w:commentRangeEnd w:id="9"/>
      <w:r w:rsidR="00E33740">
        <w:rPr>
          <w:rStyle w:val="af"/>
          <w:rFonts w:asciiTheme="minorHAnsi" w:eastAsiaTheme="minorEastAsia" w:hAnsiTheme="minorHAnsi" w:cstheme="minorBidi"/>
          <w:bCs w:val="0"/>
        </w:rPr>
        <w:commentReference w:id="9"/>
      </w:r>
    </w:p>
    <w:p w14:paraId="191CB178" w14:textId="11F34EAA" w:rsidR="004574AB" w:rsidRDefault="007F27AF" w:rsidP="00017E87">
      <w:pPr>
        <w:pStyle w:val="ab"/>
        <w:spacing w:beforeLines="0" w:before="0" w:afterLines="0" w:after="0" w:line="400" w:lineRule="exact"/>
      </w:pPr>
      <w:bookmarkStart w:id="11" w:name="OLE_LINK50"/>
      <w:bookmarkStart w:id="12" w:name="OLE_LINK51"/>
      <w:r>
        <w:rPr>
          <w:rFonts w:hint="eastAsia"/>
        </w:rPr>
        <w:t>基于典型模型库的流程挖掘算法评估框架与基于</w:t>
      </w:r>
      <w:r w:rsidR="00E441B8">
        <w:rPr>
          <w:rFonts w:hint="eastAsia"/>
        </w:rPr>
        <w:t>专用</w:t>
      </w:r>
      <w:r w:rsidR="00DE62B3">
        <w:rPr>
          <w:rFonts w:hint="eastAsia"/>
        </w:rPr>
        <w:t>模型子集与推荐技术</w:t>
      </w:r>
      <w:r w:rsidR="00B93507">
        <w:rPr>
          <w:rFonts w:hint="eastAsia"/>
        </w:rPr>
        <w:t>的流程挖掘评估框架比较</w:t>
      </w:r>
      <w:r w:rsidR="00DE62B3">
        <w:rPr>
          <w:rFonts w:hint="eastAsia"/>
        </w:rPr>
        <w:t>相似</w:t>
      </w:r>
      <w:bookmarkEnd w:id="11"/>
      <w:bookmarkEnd w:id="12"/>
      <w:r w:rsidR="00DE62B3">
        <w:rPr>
          <w:rFonts w:hint="eastAsia"/>
        </w:rPr>
        <w:t>，同样的分为三部分:</w:t>
      </w:r>
      <w:r w:rsidR="00DE62B3" w:rsidRPr="00017E87">
        <w:rPr>
          <w:rFonts w:ascii="Times New Roman" w:hAnsi="Times New Roman" w:cs="Times New Roman"/>
        </w:rPr>
        <w:t>Rozinat</w:t>
      </w:r>
      <w:r w:rsidR="00DE62B3">
        <w:rPr>
          <w:rFonts w:hint="eastAsia"/>
        </w:rPr>
        <w:t>评估框架、学习阶段和推荐阶段。即首先一部分模型</w:t>
      </w:r>
      <w:r w:rsidR="002D4C39">
        <w:rPr>
          <w:rFonts w:hint="eastAsia"/>
        </w:rPr>
        <w:t>作为训练模型集</w:t>
      </w:r>
      <w:r w:rsidR="00DE62B3">
        <w:rPr>
          <w:rFonts w:hint="eastAsia"/>
        </w:rPr>
        <w:t>在</w:t>
      </w:r>
      <w:r w:rsidR="00DE62B3" w:rsidRPr="00017E87">
        <w:rPr>
          <w:rFonts w:ascii="Times New Roman" w:hAnsi="Times New Roman" w:cs="Times New Roman"/>
        </w:rPr>
        <w:t>Rozinat</w:t>
      </w:r>
      <w:r w:rsidR="00DE62B3">
        <w:t>评估框架中进行经验分析</w:t>
      </w:r>
      <w:r w:rsidR="00DE62B3">
        <w:rPr>
          <w:rFonts w:hint="eastAsia"/>
        </w:rPr>
        <w:t>，</w:t>
      </w:r>
      <w:r w:rsidR="002D4C39">
        <w:t>获得流程挖掘算法在这部分模型集合上的表现</w:t>
      </w:r>
      <w:r w:rsidR="002D4C39">
        <w:rPr>
          <w:rFonts w:hint="eastAsia"/>
        </w:rPr>
        <w:t>（表现</w:t>
      </w:r>
      <w:r w:rsidR="006B4423">
        <w:rPr>
          <w:rFonts w:hint="eastAsia"/>
        </w:rPr>
        <w:t>是</w:t>
      </w:r>
      <w:r w:rsidR="002D4C39">
        <w:rPr>
          <w:rFonts w:hint="eastAsia"/>
        </w:rPr>
        <w:t>通过挖掘所得的流程模型与原始模型之间的相似度来衡量）</w:t>
      </w:r>
      <w:r w:rsidR="006B4423">
        <w:rPr>
          <w:rFonts w:hint="eastAsia"/>
        </w:rPr>
        <w:t>。</w:t>
      </w:r>
      <w:r w:rsidR="00DE62B3">
        <w:rPr>
          <w:rFonts w:hint="eastAsia"/>
        </w:rPr>
        <w:t>然后</w:t>
      </w:r>
      <w:r w:rsidR="002D4C39">
        <w:rPr>
          <w:rFonts w:hint="eastAsia"/>
        </w:rPr>
        <w:t>在学习阶段，</w:t>
      </w:r>
      <w:r w:rsidR="006B4423">
        <w:rPr>
          <w:rFonts w:hint="eastAsia"/>
        </w:rPr>
        <w:t>对训练模型提取模型特征，并根据挖掘算法在流程模型上的表现与模型特征构建回归模型。</w:t>
      </w:r>
      <w:r w:rsidR="00DE62B3">
        <w:rPr>
          <w:rFonts w:hint="eastAsia"/>
        </w:rPr>
        <w:t>最后</w:t>
      </w:r>
      <w:r w:rsidR="006B4423">
        <w:rPr>
          <w:rFonts w:hint="eastAsia"/>
        </w:rPr>
        <w:t>在推荐阶段，</w:t>
      </w:r>
      <w:r w:rsidR="00C56494">
        <w:rPr>
          <w:rFonts w:hint="eastAsia"/>
        </w:rPr>
        <w:t>对</w:t>
      </w:r>
      <w:r w:rsidR="006B4423">
        <w:rPr>
          <w:rFonts w:hint="eastAsia"/>
        </w:rPr>
        <w:t>企业</w:t>
      </w:r>
      <w:r w:rsidR="004B3456">
        <w:rPr>
          <w:rFonts w:hint="eastAsia"/>
        </w:rPr>
        <w:t>模型集</w:t>
      </w:r>
      <w:r w:rsidR="006B4423">
        <w:rPr>
          <w:rFonts w:hint="eastAsia"/>
        </w:rPr>
        <w:t>中模型</w:t>
      </w:r>
      <w:r w:rsidR="00C56494">
        <w:rPr>
          <w:rFonts w:hint="eastAsia"/>
        </w:rPr>
        <w:t>提取特征，并根据学习阶段获得的回归模型估算出流程挖掘算法在企业模型集</w:t>
      </w:r>
      <w:r w:rsidR="00CA17E0">
        <w:rPr>
          <w:rFonts w:hint="eastAsia"/>
        </w:rPr>
        <w:t>上</w:t>
      </w:r>
      <w:r w:rsidR="00C56494">
        <w:rPr>
          <w:rFonts w:hint="eastAsia"/>
        </w:rPr>
        <w:t>的表现。</w:t>
      </w:r>
    </w:p>
    <w:p w14:paraId="4A3FB8A0" w14:textId="199A2C02" w:rsidR="00DE62B3" w:rsidRDefault="00DE62B3" w:rsidP="00017E87">
      <w:pPr>
        <w:pStyle w:val="ab"/>
        <w:spacing w:beforeLines="0" w:before="0" w:afterLines="0" w:after="0" w:line="400" w:lineRule="exact"/>
      </w:pPr>
      <w:r>
        <w:rPr>
          <w:rFonts w:hint="eastAsia"/>
        </w:rPr>
        <w:t>但是</w:t>
      </w:r>
      <w:r w:rsidR="00C56494">
        <w:rPr>
          <w:rFonts w:hint="eastAsia"/>
        </w:rPr>
        <w:t>基于典型模型库的流程挖掘算法评估框架相比基于模型子集与推荐技术的流程模型框架，</w:t>
      </w:r>
      <w:r>
        <w:rPr>
          <w:rFonts w:hint="eastAsia"/>
        </w:rPr>
        <w:t>主要有两点区别</w:t>
      </w:r>
      <w:r w:rsidR="0022519E">
        <w:rPr>
          <w:rFonts w:hint="eastAsia"/>
        </w:rPr>
        <w:t>与改进</w:t>
      </w:r>
      <w:r>
        <w:rPr>
          <w:rFonts w:hint="eastAsia"/>
        </w:rPr>
        <w:t>:</w:t>
      </w:r>
    </w:p>
    <w:p w14:paraId="3B4797E4" w14:textId="6BA0188D" w:rsidR="00DE62B3" w:rsidRPr="00135129" w:rsidRDefault="00DE62B3" w:rsidP="00017E87">
      <w:pPr>
        <w:pStyle w:val="ab"/>
        <w:spacing w:beforeLines="0" w:before="0" w:afterLines="0" w:after="0" w:line="400" w:lineRule="exact"/>
      </w:pPr>
      <w:r>
        <w:t>1.</w:t>
      </w:r>
      <w:r w:rsidR="00135129">
        <w:t>经验评估的输入</w:t>
      </w:r>
      <w:r w:rsidR="00135129">
        <w:rPr>
          <w:rFonts w:hint="eastAsia"/>
        </w:rPr>
        <w:t>:</w:t>
      </w:r>
      <w:r w:rsidR="00C50E19">
        <w:t>如图</w:t>
      </w:r>
      <w:r w:rsidR="00C50E19">
        <w:rPr>
          <w:rFonts w:hint="eastAsia"/>
        </w:rPr>
        <w:t>4.1所示，虚线中的</w:t>
      </w:r>
      <w:r w:rsidR="00C50E19" w:rsidRPr="00017E87">
        <w:rPr>
          <w:rFonts w:ascii="Times New Roman" w:hAnsi="Times New Roman" w:cs="Times New Roman"/>
        </w:rPr>
        <w:t>Rozinat</w:t>
      </w:r>
      <w:r w:rsidR="00C50E19">
        <w:t>框架的输入是</w:t>
      </w:r>
      <w:r w:rsidR="00C50E19">
        <w:rPr>
          <w:rFonts w:hint="eastAsia"/>
        </w:rPr>
        <w:t>典型模型库，</w:t>
      </w:r>
      <w:r w:rsidR="00C50E19">
        <w:t>而不是从企业中选取的一部分模型集合</w:t>
      </w:r>
      <w:r w:rsidR="00C50E19">
        <w:rPr>
          <w:rFonts w:hint="eastAsia"/>
        </w:rPr>
        <w:t>。</w:t>
      </w:r>
      <w:r w:rsidR="00B1188E">
        <w:rPr>
          <w:rFonts w:hint="eastAsia"/>
        </w:rPr>
        <w:t>这样对于多个企业模型集合，不必要每个企业模型都</w:t>
      </w:r>
      <w:r w:rsidR="0007427C">
        <w:rPr>
          <w:rFonts w:hint="eastAsia"/>
        </w:rPr>
        <w:t>独立</w:t>
      </w:r>
      <w:r w:rsidR="00B1188E">
        <w:rPr>
          <w:rFonts w:hint="eastAsia"/>
        </w:rPr>
        <w:t>进行经验评估，而是一次</w:t>
      </w:r>
      <w:r w:rsidR="00F30A92">
        <w:rPr>
          <w:rFonts w:hint="eastAsia"/>
        </w:rPr>
        <w:t>统一</w:t>
      </w:r>
      <w:r w:rsidR="00193FDE">
        <w:rPr>
          <w:rFonts w:hint="eastAsia"/>
        </w:rPr>
        <w:t>训练与</w:t>
      </w:r>
      <w:r w:rsidR="00B1188E">
        <w:rPr>
          <w:rFonts w:hint="eastAsia"/>
        </w:rPr>
        <w:t>评估即可，减少</w:t>
      </w:r>
      <w:r w:rsidR="001142F2">
        <w:rPr>
          <w:rFonts w:hint="eastAsia"/>
        </w:rPr>
        <w:t>了</w:t>
      </w:r>
      <w:r w:rsidR="00B1188E">
        <w:rPr>
          <w:rFonts w:hint="eastAsia"/>
        </w:rPr>
        <w:t>经验评估的时间，同时避免因为企业模型中提取训练集可能出现的训练集质量较差的情况。</w:t>
      </w:r>
    </w:p>
    <w:p w14:paraId="00E8BE50" w14:textId="7C2F6075" w:rsidR="00DE62B3" w:rsidRPr="00135129" w:rsidRDefault="00DE62B3" w:rsidP="00017E87">
      <w:pPr>
        <w:pStyle w:val="ab"/>
        <w:spacing w:beforeLines="0" w:before="0" w:afterLines="0" w:after="0" w:line="400" w:lineRule="exact"/>
      </w:pPr>
      <w:r>
        <w:t>2.</w:t>
      </w:r>
      <w:r>
        <w:rPr>
          <w:rFonts w:hint="eastAsia"/>
        </w:rPr>
        <w:t>模型特征</w:t>
      </w:r>
      <w:r w:rsidR="00135129">
        <w:rPr>
          <w:rFonts w:hint="eastAsia"/>
        </w:rPr>
        <w:t>提取:</w:t>
      </w:r>
      <w:r w:rsidR="00282029">
        <w:t xml:space="preserve"> </w:t>
      </w:r>
      <w:r w:rsidR="00135129">
        <w:rPr>
          <w:rFonts w:hint="eastAsia"/>
        </w:rPr>
        <w:t>在学习阶段和推荐阶段，模型特征提取从48维降至6维，</w:t>
      </w:r>
      <w:r w:rsidR="00FB464A">
        <w:rPr>
          <w:rFonts w:hint="eastAsia"/>
        </w:rPr>
        <w:t>并省去了</w:t>
      </w:r>
      <w:r w:rsidR="00135129">
        <w:rPr>
          <w:rFonts w:hint="eastAsia"/>
        </w:rPr>
        <w:t>降维的步骤。</w:t>
      </w:r>
      <w:r w:rsidR="00FB464A">
        <w:rPr>
          <w:rFonts w:hint="eastAsia"/>
        </w:rPr>
        <w:t>这个改变是因为48维模型特征中大部分特征的变化并不影响流程挖掘算法的挖掘</w:t>
      </w:r>
      <w:r w:rsidR="00D14D3D">
        <w:rPr>
          <w:rFonts w:hint="eastAsia"/>
        </w:rPr>
        <w:t>结果</w:t>
      </w:r>
      <w:r w:rsidR="00FB464A">
        <w:rPr>
          <w:rFonts w:hint="eastAsia"/>
        </w:rPr>
        <w:t>，所以不再提取这些部分的特征。这样可以节省提取特征的时间，</w:t>
      </w:r>
      <w:r w:rsidR="00A944CF">
        <w:rPr>
          <w:rFonts w:hint="eastAsia"/>
        </w:rPr>
        <w:t>并</w:t>
      </w:r>
      <w:r w:rsidR="00FB464A">
        <w:rPr>
          <w:rFonts w:hint="eastAsia"/>
        </w:rPr>
        <w:t>增加推荐阶段的准确度。</w:t>
      </w:r>
    </w:p>
    <w:p w14:paraId="6FA133C4" w14:textId="2DD36858" w:rsidR="00DE62B3" w:rsidRPr="007F27AF" w:rsidRDefault="00DE62B3" w:rsidP="00DE62B3">
      <w:pPr>
        <w:pStyle w:val="ab"/>
        <w:spacing w:before="120" w:after="120"/>
        <w:ind w:firstLineChars="0" w:firstLine="0"/>
      </w:pPr>
      <w:r>
        <w:tab/>
      </w:r>
    </w:p>
    <w:p w14:paraId="6E1E605A" w14:textId="6D7DC677" w:rsidR="00635EDF" w:rsidRDefault="00F51865" w:rsidP="00982600">
      <w:pPr>
        <w:pStyle w:val="ab"/>
        <w:spacing w:before="120" w:after="120"/>
        <w:ind w:firstLineChars="0" w:firstLine="0"/>
      </w:pPr>
      <w:r>
        <w:rPr>
          <w:noProof/>
        </w:rPr>
        <w:lastRenderedPageBreak/>
        <w:drawing>
          <wp:inline distT="0" distB="0" distL="0" distR="0" wp14:anchorId="0D33AEC2" wp14:editId="267CA3AF">
            <wp:extent cx="5486400" cy="581977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1-评估框架整体介绍.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5819775"/>
                    </a:xfrm>
                    <a:prstGeom prst="rect">
                      <a:avLst/>
                    </a:prstGeom>
                  </pic:spPr>
                </pic:pic>
              </a:graphicData>
            </a:graphic>
          </wp:inline>
        </w:drawing>
      </w:r>
    </w:p>
    <w:p w14:paraId="0DB07294" w14:textId="46960477" w:rsidR="004574AB" w:rsidRPr="007F57C2" w:rsidRDefault="004574AB" w:rsidP="004574AB">
      <w:pPr>
        <w:jc w:val="center"/>
      </w:pPr>
      <w:r w:rsidRPr="004574AB">
        <w:rPr>
          <w:rFonts w:hint="eastAsia"/>
          <w:sz w:val="22"/>
        </w:rPr>
        <w:t>图</w:t>
      </w:r>
      <w:r w:rsidRPr="004574AB">
        <w:rPr>
          <w:rFonts w:hint="eastAsia"/>
          <w:sz w:val="22"/>
        </w:rPr>
        <w:t xml:space="preserve">4.1 </w:t>
      </w:r>
      <w:r w:rsidR="00C71E47">
        <w:rPr>
          <w:rFonts w:hint="eastAsia"/>
          <w:sz w:val="22"/>
        </w:rPr>
        <w:t>基于典型模型</w:t>
      </w:r>
      <w:r w:rsidR="00773A77">
        <w:rPr>
          <w:rFonts w:hint="eastAsia"/>
          <w:sz w:val="22"/>
        </w:rPr>
        <w:t>库</w:t>
      </w:r>
      <w:r w:rsidR="00C71E47">
        <w:rPr>
          <w:rFonts w:hint="eastAsia"/>
          <w:sz w:val="22"/>
        </w:rPr>
        <w:t>的</w:t>
      </w:r>
      <w:r w:rsidRPr="004574AB">
        <w:rPr>
          <w:sz w:val="22"/>
        </w:rPr>
        <w:t>流程挖掘算法评估框架</w:t>
      </w:r>
    </w:p>
    <w:p w14:paraId="1E633D5B" w14:textId="77777777" w:rsidR="00635EDF" w:rsidRPr="00635EDF" w:rsidRDefault="00635EDF" w:rsidP="00BD4768">
      <w:pPr>
        <w:pStyle w:val="aa"/>
        <w:keepNext/>
        <w:keepLines/>
        <w:numPr>
          <w:ilvl w:val="0"/>
          <w:numId w:val="7"/>
        </w:numPr>
        <w:spacing w:before="480" w:after="120" w:line="400" w:lineRule="exact"/>
        <w:ind w:firstLineChars="0"/>
        <w:outlineLvl w:val="1"/>
        <w:rPr>
          <w:rFonts w:ascii="黑体" w:eastAsia="黑体" w:hAnsi="黑体" w:cstheme="majorBidi"/>
          <w:bCs/>
          <w:vanish/>
          <w:sz w:val="28"/>
          <w:szCs w:val="28"/>
        </w:rPr>
      </w:pPr>
      <w:bookmarkStart w:id="13" w:name="_Toc415053548"/>
      <w:bookmarkStart w:id="14" w:name="_Toc415054595"/>
      <w:bookmarkStart w:id="15" w:name="_Toc415147079"/>
      <w:bookmarkStart w:id="16" w:name="_Toc415228182"/>
      <w:bookmarkStart w:id="17" w:name="_Toc415228186"/>
      <w:bookmarkEnd w:id="13"/>
      <w:bookmarkEnd w:id="14"/>
      <w:bookmarkEnd w:id="15"/>
      <w:bookmarkEnd w:id="16"/>
    </w:p>
    <w:p w14:paraId="60358BD2" w14:textId="77777777" w:rsidR="00635EDF" w:rsidRPr="00635EDF" w:rsidRDefault="00635EDF" w:rsidP="00BD4768">
      <w:pPr>
        <w:pStyle w:val="aa"/>
        <w:keepNext/>
        <w:keepLines/>
        <w:numPr>
          <w:ilvl w:val="0"/>
          <w:numId w:val="7"/>
        </w:numPr>
        <w:spacing w:before="480" w:after="120" w:line="400" w:lineRule="exact"/>
        <w:ind w:firstLineChars="0"/>
        <w:outlineLvl w:val="1"/>
        <w:rPr>
          <w:rFonts w:ascii="黑体" w:eastAsia="黑体" w:hAnsi="黑体" w:cstheme="majorBidi"/>
          <w:bCs/>
          <w:vanish/>
          <w:sz w:val="28"/>
          <w:szCs w:val="28"/>
        </w:rPr>
      </w:pPr>
    </w:p>
    <w:p w14:paraId="0141E73C" w14:textId="77777777" w:rsidR="00635EDF" w:rsidRPr="00635EDF" w:rsidRDefault="00635EDF" w:rsidP="00BD4768">
      <w:pPr>
        <w:pStyle w:val="aa"/>
        <w:keepNext/>
        <w:keepLines/>
        <w:numPr>
          <w:ilvl w:val="0"/>
          <w:numId w:val="7"/>
        </w:numPr>
        <w:spacing w:before="480" w:after="120" w:line="400" w:lineRule="exact"/>
        <w:ind w:firstLineChars="0"/>
        <w:outlineLvl w:val="1"/>
        <w:rPr>
          <w:rFonts w:ascii="黑体" w:eastAsia="黑体" w:hAnsi="黑体" w:cstheme="majorBidi"/>
          <w:bCs/>
          <w:vanish/>
          <w:sz w:val="28"/>
          <w:szCs w:val="28"/>
        </w:rPr>
      </w:pPr>
    </w:p>
    <w:p w14:paraId="5850AA82" w14:textId="77777777" w:rsidR="00635EDF" w:rsidRPr="00635EDF" w:rsidRDefault="00635EDF" w:rsidP="00BD4768">
      <w:pPr>
        <w:pStyle w:val="aa"/>
        <w:keepNext/>
        <w:keepLines/>
        <w:numPr>
          <w:ilvl w:val="0"/>
          <w:numId w:val="7"/>
        </w:numPr>
        <w:spacing w:before="480" w:after="120" w:line="400" w:lineRule="exact"/>
        <w:ind w:firstLineChars="0"/>
        <w:outlineLvl w:val="1"/>
        <w:rPr>
          <w:rFonts w:ascii="黑体" w:eastAsia="黑体" w:hAnsi="黑体" w:cstheme="majorBidi"/>
          <w:bCs/>
          <w:vanish/>
          <w:sz w:val="28"/>
          <w:szCs w:val="28"/>
        </w:rPr>
      </w:pPr>
    </w:p>
    <w:p w14:paraId="29AA2288" w14:textId="77777777" w:rsidR="00635EDF" w:rsidRPr="00635EDF" w:rsidRDefault="00635EDF" w:rsidP="00BD4768">
      <w:pPr>
        <w:pStyle w:val="aa"/>
        <w:keepNext/>
        <w:keepLines/>
        <w:numPr>
          <w:ilvl w:val="1"/>
          <w:numId w:val="7"/>
        </w:numPr>
        <w:spacing w:before="480" w:after="120" w:line="400" w:lineRule="exact"/>
        <w:ind w:firstLineChars="0"/>
        <w:outlineLvl w:val="1"/>
        <w:rPr>
          <w:rFonts w:ascii="黑体" w:eastAsia="黑体" w:hAnsi="黑体" w:cstheme="majorBidi"/>
          <w:bCs/>
          <w:vanish/>
          <w:sz w:val="28"/>
          <w:szCs w:val="28"/>
        </w:rPr>
      </w:pPr>
    </w:p>
    <w:p w14:paraId="7EFB9085" w14:textId="77777777" w:rsidR="00440344" w:rsidRDefault="00440344" w:rsidP="00BD4768">
      <w:pPr>
        <w:pStyle w:val="2"/>
        <w:numPr>
          <w:ilvl w:val="1"/>
          <w:numId w:val="7"/>
        </w:numPr>
      </w:pPr>
      <w:r>
        <w:rPr>
          <w:rFonts w:hint="eastAsia"/>
        </w:rPr>
        <w:t>流程</w:t>
      </w:r>
      <w:r>
        <w:t>模型的特征选取</w:t>
      </w:r>
      <w:bookmarkEnd w:id="17"/>
    </w:p>
    <w:p w14:paraId="13E44BB6" w14:textId="633AEFE2" w:rsidR="007823ED" w:rsidRDefault="007823ED" w:rsidP="00017E87">
      <w:pPr>
        <w:pStyle w:val="ab"/>
        <w:spacing w:beforeLines="0" w:before="0" w:afterLines="0" w:after="0" w:line="400" w:lineRule="exact"/>
      </w:pPr>
      <w:bookmarkStart w:id="18" w:name="_Toc415228187"/>
      <w:r>
        <w:rPr>
          <w:rFonts w:hint="eastAsia"/>
        </w:rPr>
        <w:t>正如前文所述，描述流程模型的特征共有48维，但是其中很多特征对流程挖掘并没有影响，</w:t>
      </w:r>
      <w:r>
        <w:t>比如流程模型中</w:t>
      </w:r>
      <w:r w:rsidRPr="00E078B7">
        <w:rPr>
          <w:i/>
        </w:rPr>
        <w:t>变迁个数</w:t>
      </w:r>
      <w:r w:rsidR="0087399D">
        <w:rPr>
          <w:rFonts w:hint="eastAsia"/>
        </w:rPr>
        <w:t>、</w:t>
      </w:r>
      <w:r w:rsidRPr="00E078B7">
        <w:rPr>
          <w:rFonts w:hint="eastAsia"/>
          <w:i/>
        </w:rPr>
        <w:t>库所个数</w:t>
      </w:r>
      <w:r w:rsidRPr="00E078B7">
        <w:rPr>
          <w:rFonts w:hint="eastAsia"/>
        </w:rPr>
        <w:t>等</w:t>
      </w:r>
      <w:r>
        <w:rPr>
          <w:rFonts w:hint="eastAsia"/>
        </w:rPr>
        <w:t>。这些不相关</w:t>
      </w:r>
      <w:r w:rsidR="00F85D4C">
        <w:rPr>
          <w:rFonts w:hint="eastAsia"/>
        </w:rPr>
        <w:t>特征</w:t>
      </w:r>
      <w:r>
        <w:rPr>
          <w:rFonts w:hint="eastAsia"/>
        </w:rPr>
        <w:t>可能会在推荐过</w:t>
      </w:r>
      <w:r w:rsidR="0052661C">
        <w:rPr>
          <w:rFonts w:hint="eastAsia"/>
        </w:rPr>
        <w:t>程中产生负面</w:t>
      </w:r>
      <w:r>
        <w:rPr>
          <w:rFonts w:hint="eastAsia"/>
        </w:rPr>
        <w:t>的影响。另外，在模型集中计算这些属性也会花费额外的时间，如果流程模型中包含的模型较多，而且模型较为复杂，那么抽取模型特征的时间开销就会比较大。在本节中，提出两个对流程模型特征选择的标准，并且针对这</w:t>
      </w:r>
      <w:r w:rsidR="00BC2B85">
        <w:rPr>
          <w:rFonts w:hint="eastAsia"/>
        </w:rPr>
        <w:t>些</w:t>
      </w:r>
      <w:r>
        <w:rPr>
          <w:rFonts w:hint="eastAsia"/>
        </w:rPr>
        <w:t>标</w:t>
      </w:r>
      <w:r>
        <w:rPr>
          <w:rFonts w:hint="eastAsia"/>
        </w:rPr>
        <w:lastRenderedPageBreak/>
        <w:t>准，对</w:t>
      </w:r>
      <w:r w:rsidR="004A7079">
        <w:rPr>
          <w:rFonts w:hint="eastAsia"/>
        </w:rPr>
        <w:t>要提取的</w:t>
      </w:r>
      <w:r>
        <w:rPr>
          <w:rFonts w:hint="eastAsia"/>
        </w:rPr>
        <w:t>模型特征</w:t>
      </w:r>
      <w:r w:rsidR="004A7079">
        <w:rPr>
          <w:rFonts w:hint="eastAsia"/>
        </w:rPr>
        <w:t>个数</w:t>
      </w:r>
      <w:r>
        <w:rPr>
          <w:rFonts w:hint="eastAsia"/>
        </w:rPr>
        <w:t>进行约减。</w:t>
      </w:r>
    </w:p>
    <w:p w14:paraId="38392F4D" w14:textId="77777777" w:rsidR="00440344" w:rsidRDefault="00440344" w:rsidP="00BD4768">
      <w:pPr>
        <w:pStyle w:val="31"/>
        <w:numPr>
          <w:ilvl w:val="2"/>
          <w:numId w:val="7"/>
        </w:numPr>
      </w:pPr>
      <w:r>
        <w:t>特征选择标准</w:t>
      </w:r>
      <w:bookmarkEnd w:id="18"/>
    </w:p>
    <w:p w14:paraId="04D880EE" w14:textId="77777777" w:rsidR="007823ED" w:rsidRDefault="007823ED" w:rsidP="007823ED">
      <w:pPr>
        <w:pStyle w:val="ab"/>
        <w:spacing w:before="120" w:after="120"/>
      </w:pPr>
      <w:r>
        <w:t>根据对现有流程挖掘算法的分析</w:t>
      </w:r>
      <w:r>
        <w:rPr>
          <w:rFonts w:hint="eastAsia"/>
        </w:rPr>
        <w:t>，</w:t>
      </w:r>
      <w:r>
        <w:t>本文提出的两个特征选择标准是</w:t>
      </w:r>
      <w:r>
        <w:rPr>
          <w:rFonts w:hint="eastAsia"/>
        </w:rPr>
        <w:t>:</w:t>
      </w:r>
    </w:p>
    <w:p w14:paraId="00D6E9C8" w14:textId="3BA2F3E9" w:rsidR="007823ED" w:rsidRDefault="007823ED" w:rsidP="00BD4768">
      <w:pPr>
        <w:pStyle w:val="ab"/>
        <w:numPr>
          <w:ilvl w:val="0"/>
          <w:numId w:val="16"/>
        </w:numPr>
        <w:spacing w:before="120" w:after="120"/>
        <w:ind w:firstLineChars="0"/>
      </w:pPr>
      <w:r>
        <w:t>描述流程模型规模的特征应该被排除</w:t>
      </w:r>
      <w:r w:rsidR="00A015A1">
        <w:rPr>
          <w:rFonts w:hint="eastAsia"/>
        </w:rPr>
        <w:t>；</w:t>
      </w:r>
    </w:p>
    <w:p w14:paraId="4FD33D6D" w14:textId="2B7B7E24" w:rsidR="007823ED" w:rsidRDefault="007823ED" w:rsidP="00BD4768">
      <w:pPr>
        <w:pStyle w:val="ab"/>
        <w:numPr>
          <w:ilvl w:val="0"/>
          <w:numId w:val="16"/>
        </w:numPr>
        <w:spacing w:before="120" w:after="120"/>
        <w:ind w:firstLineChars="0"/>
      </w:pPr>
      <w:r>
        <w:rPr>
          <w:rFonts w:hint="eastAsia"/>
        </w:rPr>
        <w:t>描述流程模型</w:t>
      </w:r>
      <w:r w:rsidRPr="00D87543">
        <w:rPr>
          <w:rFonts w:ascii="Times New Roman" w:hAnsi="Times New Roman" w:cs="Times New Roman"/>
        </w:rPr>
        <w:t>Connector</w:t>
      </w:r>
      <w:r>
        <w:t>的特征应该被排除</w:t>
      </w:r>
      <w:r>
        <w:rPr>
          <w:rFonts w:hint="eastAsia"/>
        </w:rPr>
        <w:t>。</w:t>
      </w:r>
    </w:p>
    <w:p w14:paraId="75E85909" w14:textId="23516CAF" w:rsidR="009B12BB" w:rsidRDefault="00CB7FA8" w:rsidP="009B12BB">
      <w:pPr>
        <w:pStyle w:val="ab"/>
        <w:spacing w:beforeLines="0" w:before="0" w:afterLines="0" w:after="0" w:line="400" w:lineRule="exact"/>
      </w:pPr>
      <w:r>
        <w:rPr>
          <w:rFonts w:hint="eastAsia"/>
        </w:rPr>
        <w:t>第一条标准</w:t>
      </w:r>
      <w:r>
        <w:t>将诸如</w:t>
      </w:r>
      <w:r w:rsidRPr="00CB7FA8">
        <w:rPr>
          <w:i/>
        </w:rPr>
        <w:t>变迁个数</w:t>
      </w:r>
      <w:r w:rsidR="00740DC4">
        <w:rPr>
          <w:rFonts w:hint="eastAsia"/>
        </w:rPr>
        <w:t>、</w:t>
      </w:r>
      <w:r w:rsidRPr="00CB7FA8">
        <w:rPr>
          <w:rFonts w:hint="eastAsia"/>
          <w:i/>
        </w:rPr>
        <w:t>直径</w:t>
      </w:r>
      <w:r w:rsidRPr="00CB7FA8">
        <w:rPr>
          <w:rFonts w:hint="eastAsia"/>
        </w:rPr>
        <w:t>（</w:t>
      </w:r>
      <w:r>
        <w:rPr>
          <w:rFonts w:hint="eastAsia"/>
        </w:rPr>
        <w:t>流程</w:t>
      </w:r>
      <w:r>
        <w:t>模型中</w:t>
      </w:r>
      <w:r>
        <w:rPr>
          <w:rFonts w:hint="eastAsia"/>
        </w:rPr>
        <w:t>起始库所</w:t>
      </w:r>
      <w:r>
        <w:t>到</w:t>
      </w:r>
      <w:r>
        <w:rPr>
          <w:rFonts w:hint="eastAsia"/>
        </w:rPr>
        <w:t>汇结库所</w:t>
      </w:r>
      <w:r>
        <w:t>的</w:t>
      </w:r>
      <w:r>
        <w:rPr>
          <w:rFonts w:hint="eastAsia"/>
        </w:rPr>
        <w:t>最长路径</w:t>
      </w:r>
      <w:r>
        <w:t>的长度</w:t>
      </w:r>
      <w:r w:rsidRPr="00CB7FA8">
        <w:t>）</w:t>
      </w:r>
      <w:r>
        <w:t>等特征排除</w:t>
      </w:r>
      <w:r>
        <w:rPr>
          <w:rFonts w:hint="eastAsia"/>
        </w:rPr>
        <w:t>。</w:t>
      </w:r>
      <w:r>
        <w:t>图</w:t>
      </w:r>
      <w:r>
        <w:rPr>
          <w:rFonts w:hint="eastAsia"/>
        </w:rPr>
        <w:t>4.2给出了关于这个标准的一个简单的例子。</w:t>
      </w:r>
      <w:r w:rsidR="009B12BB">
        <w:rPr>
          <w:rFonts w:hint="eastAsia"/>
        </w:rPr>
        <w:t>图中</w:t>
      </w:r>
      <w:r w:rsidR="009B12BB">
        <w:t>两个模型</w:t>
      </w:r>
      <w:r w:rsidR="009B12BB">
        <w:rPr>
          <w:rFonts w:hint="eastAsia"/>
        </w:rPr>
        <w:t>均为</w:t>
      </w:r>
      <w:r w:rsidR="009B12BB">
        <w:t>简单的</w:t>
      </w:r>
      <w:r w:rsidR="009B12BB">
        <w:rPr>
          <w:rFonts w:hint="eastAsia"/>
        </w:rPr>
        <w:t>只有顺序结构</w:t>
      </w:r>
      <w:r w:rsidR="009B12BB">
        <w:t>的流程模型，</w:t>
      </w:r>
      <w:r w:rsidR="009B12BB">
        <w:rPr>
          <w:rFonts w:hint="eastAsia"/>
        </w:rPr>
        <w:t>对应</w:t>
      </w:r>
      <w:r w:rsidR="00D61774">
        <w:t>的</w:t>
      </w:r>
      <w:r w:rsidR="00D61774">
        <w:rPr>
          <w:rFonts w:hint="eastAsia"/>
        </w:rPr>
        <w:t>事件</w:t>
      </w:r>
      <w:r w:rsidR="009B12BB">
        <w:t>日志分别是{TOT1}</w:t>
      </w:r>
      <w:r w:rsidR="009B12BB">
        <w:rPr>
          <w:rFonts w:hint="eastAsia"/>
        </w:rPr>
        <w:t>和</w:t>
      </w:r>
      <w:r w:rsidR="009B12BB">
        <w:t>{T0T1…</w:t>
      </w:r>
      <w:r w:rsidR="009B12BB">
        <w:rPr>
          <w:rFonts w:hint="eastAsia"/>
        </w:rPr>
        <w:t>T100</w:t>
      </w:r>
      <w:r w:rsidR="009B12BB">
        <w:t>}。</w:t>
      </w:r>
      <w:r w:rsidR="009B12BB">
        <w:rPr>
          <w:rFonts w:hint="eastAsia"/>
        </w:rPr>
        <w:t>这两个</w:t>
      </w:r>
      <w:r w:rsidR="009B12BB">
        <w:t>模型均可以被</w:t>
      </w:r>
      <w:r w:rsidR="009B12BB">
        <w:rPr>
          <w:rFonts w:hint="eastAsia"/>
        </w:rPr>
        <w:t>所有</w:t>
      </w:r>
      <w:r w:rsidR="009B12BB">
        <w:t>的主流流程</w:t>
      </w:r>
      <w:r w:rsidR="009B12BB">
        <w:rPr>
          <w:rFonts w:hint="eastAsia"/>
        </w:rPr>
        <w:t>挖掘</w:t>
      </w:r>
      <w:r w:rsidR="009B12BB">
        <w:t>算法正确挖掘</w:t>
      </w:r>
      <w:r w:rsidR="00A34FB7">
        <w:rPr>
          <w:rFonts w:hint="eastAsia"/>
        </w:rPr>
        <w:t>，</w:t>
      </w:r>
      <w:r w:rsidR="009B12BB">
        <w:t>然而这两个模型的规模则</w:t>
      </w:r>
      <w:r w:rsidR="009B12BB">
        <w:rPr>
          <w:rFonts w:hint="eastAsia"/>
        </w:rPr>
        <w:t>十分</w:t>
      </w:r>
      <w:r w:rsidR="009B12BB">
        <w:t>不同：</w:t>
      </w:r>
      <w:r w:rsidR="00C623A5">
        <w:rPr>
          <w:rFonts w:hint="eastAsia"/>
        </w:rPr>
        <w:t>即</w:t>
      </w:r>
      <w:r w:rsidR="009B12BB">
        <w:t>一个流程模型的</w:t>
      </w:r>
      <w:r w:rsidR="009B12BB">
        <w:rPr>
          <w:rFonts w:hint="eastAsia"/>
        </w:rPr>
        <w:t>变迁</w:t>
      </w:r>
      <w:r w:rsidR="009B12BB">
        <w:t>个数为2，</w:t>
      </w:r>
      <w:r w:rsidR="009B12BB">
        <w:rPr>
          <w:rFonts w:hint="eastAsia"/>
        </w:rPr>
        <w:t>直径</w:t>
      </w:r>
      <w:r w:rsidR="009B12BB">
        <w:t>为5；</w:t>
      </w:r>
      <w:r w:rsidR="009B12BB">
        <w:rPr>
          <w:rFonts w:hint="eastAsia"/>
        </w:rPr>
        <w:t>而</w:t>
      </w:r>
      <w:r w:rsidR="009B12BB">
        <w:t>另一个流程模型的</w:t>
      </w:r>
      <w:r w:rsidR="009B12BB">
        <w:rPr>
          <w:rFonts w:hint="eastAsia"/>
        </w:rPr>
        <w:t>变迁</w:t>
      </w:r>
      <w:r w:rsidR="009B12BB">
        <w:t>个数为100，</w:t>
      </w:r>
      <w:r w:rsidR="009B12BB">
        <w:rPr>
          <w:rFonts w:hint="eastAsia"/>
        </w:rPr>
        <w:t>直径</w:t>
      </w:r>
      <w:r w:rsidR="009B12BB">
        <w:t>为201。</w:t>
      </w:r>
    </w:p>
    <w:p w14:paraId="6DAC9CC9" w14:textId="77777777" w:rsidR="00C86C09" w:rsidRDefault="00C86C09" w:rsidP="00CB7FA8">
      <w:pPr>
        <w:pStyle w:val="ab"/>
        <w:spacing w:beforeLines="0" w:before="0" w:afterLines="0" w:after="0" w:line="400" w:lineRule="exact"/>
      </w:pPr>
      <w:r>
        <w:rPr>
          <w:rFonts w:hint="eastAsia"/>
          <w:noProof/>
        </w:rPr>
        <mc:AlternateContent>
          <mc:Choice Requires="wps">
            <w:drawing>
              <wp:anchor distT="0" distB="0" distL="114300" distR="114300" simplePos="0" relativeHeight="251664384" behindDoc="0" locked="0" layoutInCell="1" allowOverlap="1" wp14:anchorId="49FD4E0B" wp14:editId="15A7E9D8">
                <wp:simplePos x="0" y="0"/>
                <wp:positionH relativeFrom="column">
                  <wp:posOffset>668020</wp:posOffset>
                </wp:positionH>
                <wp:positionV relativeFrom="paragraph">
                  <wp:posOffset>16510</wp:posOffset>
                </wp:positionV>
                <wp:extent cx="4400550" cy="1203325"/>
                <wp:effectExtent l="0" t="0" r="0" b="0"/>
                <wp:wrapSquare wrapText="bothSides"/>
                <wp:docPr id="7" name="文本框 7"/>
                <wp:cNvGraphicFramePr/>
                <a:graphic xmlns:a="http://schemas.openxmlformats.org/drawingml/2006/main">
                  <a:graphicData uri="http://schemas.microsoft.com/office/word/2010/wordprocessingShape">
                    <wps:wsp>
                      <wps:cNvSpPr txBox="1"/>
                      <wps:spPr>
                        <a:xfrm>
                          <a:off x="0" y="0"/>
                          <a:ext cx="4400550" cy="12033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7A30A8" w14:textId="77777777" w:rsidR="00407684" w:rsidRDefault="00407684" w:rsidP="009B12BB">
                            <w:pPr>
                              <w:jc w:val="center"/>
                            </w:pPr>
                            <w:r>
                              <w:rPr>
                                <w:noProof/>
                              </w:rPr>
                              <w:drawing>
                                <wp:inline distT="0" distB="0" distL="0" distR="0" wp14:anchorId="3182CBCB" wp14:editId="01D1045D">
                                  <wp:extent cx="2710483" cy="349495"/>
                                  <wp:effectExtent l="0" t="0" r="7620" b="6350"/>
                                  <wp:docPr id="5" name="图片 5"/>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11">
                                            <a:extLst>
                                              <a:ext uri="{28A0092B-C50C-407E-A947-70E740481C1C}">
                                                <a14:useLocalDpi xmlns:a14="http://schemas.microsoft.com/office/drawing/2010/main" val="0"/>
                                              </a:ext>
                                            </a:extLst>
                                          </a:blip>
                                          <a:srcRect/>
                                          <a:stretch/>
                                        </pic:blipFill>
                                        <pic:spPr bwMode="auto">
                                          <a:xfrm>
                                            <a:off x="0" y="0"/>
                                            <a:ext cx="2839112" cy="366081"/>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a:graphicData>
                                  </a:graphic>
                                </wp:inline>
                              </w:drawing>
                            </w:r>
                          </w:p>
                          <w:p w14:paraId="3EA97BAB" w14:textId="77777777" w:rsidR="00407684" w:rsidRDefault="00407684" w:rsidP="009B12BB">
                            <w:pPr>
                              <w:jc w:val="center"/>
                            </w:pPr>
                            <w:r>
                              <w:rPr>
                                <w:noProof/>
                              </w:rPr>
                              <w:drawing>
                                <wp:inline distT="0" distB="0" distL="0" distR="0" wp14:anchorId="4AA1208D" wp14:editId="226AA6FB">
                                  <wp:extent cx="4217670" cy="337185"/>
                                  <wp:effectExtent l="0" t="0" r="0" b="0"/>
                                  <wp:docPr id="6" name="图片 6"/>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2">
                                            <a:extLst>
                                              <a:ext uri="{28A0092B-C50C-407E-A947-70E740481C1C}">
                                                <a14:useLocalDpi xmlns:a14="http://schemas.microsoft.com/office/drawing/2010/main" val="0"/>
                                              </a:ext>
                                            </a:extLst>
                                          </a:blip>
                                          <a:stretch>
                                            <a:fillRect/>
                                          </a:stretch>
                                        </pic:blipFill>
                                        <pic:spPr>
                                          <a:xfrm>
                                            <a:off x="0" y="0"/>
                                            <a:ext cx="4217670" cy="337185"/>
                                          </a:xfrm>
                                          <a:prstGeom prst="rect">
                                            <a:avLst/>
                                          </a:prstGeom>
                                        </pic:spPr>
                                      </pic:pic>
                                    </a:graphicData>
                                  </a:graphic>
                                </wp:inline>
                              </w:drawing>
                            </w:r>
                          </w:p>
                          <w:p w14:paraId="06FA1269" w14:textId="77777777" w:rsidR="00407684" w:rsidRPr="009B12BB" w:rsidRDefault="00407684" w:rsidP="009B12BB">
                            <w:pPr>
                              <w:jc w:val="center"/>
                              <w:rPr>
                                <w:sz w:val="22"/>
                              </w:rPr>
                            </w:pPr>
                            <w:bookmarkStart w:id="19" w:name="OLE_LINK48"/>
                            <w:bookmarkStart w:id="20" w:name="OLE_LINK49"/>
                            <w:bookmarkStart w:id="21" w:name="_Hlk417416737"/>
                            <w:r w:rsidRPr="009B12BB">
                              <w:rPr>
                                <w:sz w:val="22"/>
                              </w:rPr>
                              <w:t>图</w:t>
                            </w:r>
                            <w:r w:rsidRPr="009B12BB">
                              <w:rPr>
                                <w:sz w:val="22"/>
                              </w:rPr>
                              <w:t>4.2</w:t>
                            </w:r>
                            <w:r w:rsidRPr="009B12BB">
                              <w:rPr>
                                <w:sz w:val="22"/>
                              </w:rPr>
                              <w:t>长度截然</w:t>
                            </w:r>
                            <w:r w:rsidRPr="009B12BB">
                              <w:rPr>
                                <w:rFonts w:hint="eastAsia"/>
                                <w:sz w:val="22"/>
                              </w:rPr>
                              <w:t>不同</w:t>
                            </w:r>
                            <w:r w:rsidRPr="009B12BB">
                              <w:rPr>
                                <w:sz w:val="22"/>
                              </w:rPr>
                              <w:t>的</w:t>
                            </w:r>
                            <w:r w:rsidRPr="009B12BB">
                              <w:rPr>
                                <w:rFonts w:hint="eastAsia"/>
                                <w:sz w:val="22"/>
                              </w:rPr>
                              <w:t>两个</w:t>
                            </w:r>
                            <w:r w:rsidRPr="009B12BB">
                              <w:rPr>
                                <w:sz w:val="22"/>
                              </w:rPr>
                              <w:t>顺序</w:t>
                            </w:r>
                            <w:r w:rsidRPr="009B12BB">
                              <w:rPr>
                                <w:rFonts w:hint="eastAsia"/>
                                <w:sz w:val="22"/>
                              </w:rPr>
                              <w:t>流程模型</w:t>
                            </w:r>
                            <w:bookmarkEnd w:id="19"/>
                            <w:bookmarkEnd w:id="20"/>
                            <w:bookmarkEnd w:id="2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9FD4E0B" id="_x0000_t202" coordsize="21600,21600" o:spt="202" path="m,l,21600r21600,l21600,xe">
                <v:stroke joinstyle="miter"/>
                <v:path gradientshapeok="t" o:connecttype="rect"/>
              </v:shapetype>
              <v:shape id="文本框 7" o:spid="_x0000_s1026" type="#_x0000_t202" style="position:absolute;left:0;text-align:left;margin-left:52.6pt;margin-top:1.3pt;width:346.5pt;height:94.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" filled="f" stroked="f">
                <v:textbox>
                  <w:txbxContent>
                    <w:p w14:paraId="647A30A8" w14:textId="77777777" w:rsidR="00407684" w:rsidRDefault="00407684" w:rsidP="009B12BB">
                      <w:pPr>
                        <w:jc w:val="center"/>
                      </w:pPr>
                      <w:r>
                        <w:rPr>
                          <w:noProof/>
                        </w:rPr>
                        <w:drawing>
                          <wp:inline distT="0" distB="0" distL="0" distR="0" wp14:anchorId="3182CBCB" wp14:editId="01D1045D">
                            <wp:extent cx="2710483" cy="349495"/>
                            <wp:effectExtent l="0" t="0" r="7620" b="6350"/>
                            <wp:docPr id="5" name="图片 5"/>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11">
                                      <a:extLst>
                                        <a:ext uri="{28A0092B-C50C-407E-A947-70E740481C1C}">
                                          <a14:useLocalDpi xmlns:a14="http://schemas.microsoft.com/office/drawing/2010/main" val="0"/>
                                        </a:ext>
                                      </a:extLst>
                                    </a:blip>
                                    <a:srcRect/>
                                    <a:stretch/>
                                  </pic:blipFill>
                                  <pic:spPr bwMode="auto">
                                    <a:xfrm>
                                      <a:off x="0" y="0"/>
                                      <a:ext cx="2839112" cy="366081"/>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a:graphicData>
                            </a:graphic>
                          </wp:inline>
                        </w:drawing>
                      </w:r>
                    </w:p>
                    <w:p w14:paraId="3EA97BAB" w14:textId="77777777" w:rsidR="00407684" w:rsidRDefault="00407684" w:rsidP="009B12BB">
                      <w:pPr>
                        <w:jc w:val="center"/>
                      </w:pPr>
                      <w:r>
                        <w:rPr>
                          <w:noProof/>
                        </w:rPr>
                        <w:drawing>
                          <wp:inline distT="0" distB="0" distL="0" distR="0" wp14:anchorId="4AA1208D" wp14:editId="226AA6FB">
                            <wp:extent cx="4217670" cy="337185"/>
                            <wp:effectExtent l="0" t="0" r="0" b="0"/>
                            <wp:docPr id="6" name="图片 6"/>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2">
                                      <a:extLst>
                                        <a:ext uri="{28A0092B-C50C-407E-A947-70E740481C1C}">
                                          <a14:useLocalDpi xmlns:a14="http://schemas.microsoft.com/office/drawing/2010/main" val="0"/>
                                        </a:ext>
                                      </a:extLst>
                                    </a:blip>
                                    <a:stretch>
                                      <a:fillRect/>
                                    </a:stretch>
                                  </pic:blipFill>
                                  <pic:spPr>
                                    <a:xfrm>
                                      <a:off x="0" y="0"/>
                                      <a:ext cx="4217670" cy="337185"/>
                                    </a:xfrm>
                                    <a:prstGeom prst="rect">
                                      <a:avLst/>
                                    </a:prstGeom>
                                  </pic:spPr>
                                </pic:pic>
                              </a:graphicData>
                            </a:graphic>
                          </wp:inline>
                        </w:drawing>
                      </w:r>
                    </w:p>
                    <w:p w14:paraId="06FA1269" w14:textId="77777777" w:rsidR="00407684" w:rsidRPr="009B12BB" w:rsidRDefault="00407684" w:rsidP="009B12BB">
                      <w:pPr>
                        <w:jc w:val="center"/>
                        <w:rPr>
                          <w:sz w:val="22"/>
                        </w:rPr>
                      </w:pPr>
                      <w:bookmarkStart w:id="22" w:name="OLE_LINK48"/>
                      <w:bookmarkStart w:id="23" w:name="OLE_LINK49"/>
                      <w:bookmarkStart w:id="24" w:name="_Hlk417416737"/>
                      <w:r w:rsidRPr="009B12BB">
                        <w:rPr>
                          <w:sz w:val="22"/>
                        </w:rPr>
                        <w:t>图</w:t>
                      </w:r>
                      <w:r w:rsidRPr="009B12BB">
                        <w:rPr>
                          <w:sz w:val="22"/>
                        </w:rPr>
                        <w:t>4.2</w:t>
                      </w:r>
                      <w:r w:rsidRPr="009B12BB">
                        <w:rPr>
                          <w:sz w:val="22"/>
                        </w:rPr>
                        <w:t>长度截然</w:t>
                      </w:r>
                      <w:r w:rsidRPr="009B12BB">
                        <w:rPr>
                          <w:rFonts w:hint="eastAsia"/>
                          <w:sz w:val="22"/>
                        </w:rPr>
                        <w:t>不同</w:t>
                      </w:r>
                      <w:r w:rsidRPr="009B12BB">
                        <w:rPr>
                          <w:sz w:val="22"/>
                        </w:rPr>
                        <w:t>的</w:t>
                      </w:r>
                      <w:r w:rsidRPr="009B12BB">
                        <w:rPr>
                          <w:rFonts w:hint="eastAsia"/>
                          <w:sz w:val="22"/>
                        </w:rPr>
                        <w:t>两个</w:t>
                      </w:r>
                      <w:r w:rsidRPr="009B12BB">
                        <w:rPr>
                          <w:sz w:val="22"/>
                        </w:rPr>
                        <w:t>顺序</w:t>
                      </w:r>
                      <w:r w:rsidRPr="009B12BB">
                        <w:rPr>
                          <w:rFonts w:hint="eastAsia"/>
                          <w:sz w:val="22"/>
                        </w:rPr>
                        <w:t>流程模型</w:t>
                      </w:r>
                      <w:bookmarkEnd w:id="22"/>
                      <w:bookmarkEnd w:id="23"/>
                      <w:bookmarkEnd w:id="24"/>
                    </w:p>
                  </w:txbxContent>
                </v:textbox>
                <w10:wrap type="square"/>
              </v:shape>
            </w:pict>
          </mc:Fallback>
        </mc:AlternateContent>
      </w:r>
    </w:p>
    <w:p w14:paraId="1207C83A" w14:textId="77777777" w:rsidR="00C86C09" w:rsidRDefault="00C86C09" w:rsidP="00CB7FA8">
      <w:pPr>
        <w:pStyle w:val="ab"/>
        <w:spacing w:beforeLines="0" w:before="0" w:afterLines="0" w:after="0" w:line="400" w:lineRule="exact"/>
      </w:pPr>
    </w:p>
    <w:p w14:paraId="4F9920A0" w14:textId="77777777" w:rsidR="00C86C09" w:rsidRDefault="00C86C09" w:rsidP="00CB7FA8">
      <w:pPr>
        <w:pStyle w:val="ab"/>
        <w:spacing w:beforeLines="0" w:before="0" w:afterLines="0" w:after="0" w:line="400" w:lineRule="exact"/>
      </w:pPr>
    </w:p>
    <w:p w14:paraId="408585DF" w14:textId="77777777" w:rsidR="00CB7FA8" w:rsidRDefault="00CB7FA8" w:rsidP="00CB7FA8">
      <w:pPr>
        <w:pStyle w:val="ab"/>
        <w:spacing w:beforeLines="0" w:before="0" w:afterLines="0" w:after="0" w:line="400" w:lineRule="exact"/>
      </w:pPr>
    </w:p>
    <w:p w14:paraId="45F1E0F5" w14:textId="77777777" w:rsidR="00DE62B3" w:rsidDel="00824031" w:rsidRDefault="00DE62B3" w:rsidP="00CB7FA8">
      <w:pPr>
        <w:pStyle w:val="ab"/>
        <w:spacing w:beforeLines="0" w:before="0" w:afterLines="0" w:after="0" w:line="400" w:lineRule="exact"/>
        <w:rPr>
          <w:del w:id="25" w:author="Wen Lijie" w:date="2015-04-27T22:06:00Z"/>
        </w:rPr>
      </w:pPr>
    </w:p>
    <w:p w14:paraId="6B4FEC45" w14:textId="77777777" w:rsidR="00DE62B3" w:rsidRDefault="00DE62B3" w:rsidP="007D3BA8">
      <w:pPr>
        <w:pStyle w:val="ab"/>
        <w:spacing w:beforeLines="0" w:before="0" w:afterLines="0" w:after="0" w:line="400" w:lineRule="exact"/>
        <w:ind w:firstLineChars="0" w:firstLine="0"/>
      </w:pPr>
    </w:p>
    <w:p w14:paraId="513FD0AD" w14:textId="2F010559" w:rsidR="00C86C09" w:rsidDel="005666BB" w:rsidRDefault="00040389" w:rsidP="006B73D9">
      <w:pPr>
        <w:pStyle w:val="ab"/>
        <w:spacing w:beforeLines="0" w:before="0" w:afterLines="0" w:after="0" w:line="400" w:lineRule="exact"/>
        <w:rPr>
          <w:del w:id="26" w:author="Wen Lijie" w:date="2015-04-27T22:10:00Z"/>
        </w:rPr>
      </w:pPr>
      <w:r w:rsidRPr="00D87543">
        <w:rPr>
          <w:rFonts w:ascii="Times New Roman" w:hAnsi="Times New Roman" w:cs="Times New Roman"/>
          <w:noProof/>
        </w:rPr>
        <mc:AlternateContent>
          <mc:Choice Requires="wps">
            <w:drawing>
              <wp:anchor distT="45720" distB="45720" distL="114300" distR="114300" simplePos="0" relativeHeight="251658240" behindDoc="0" locked="0" layoutInCell="1" allowOverlap="1" wp14:anchorId="65C2C1E2" wp14:editId="7B94E0B3">
                <wp:simplePos x="0" y="0"/>
                <wp:positionH relativeFrom="margin">
                  <wp:align>left</wp:align>
                </wp:positionH>
                <wp:positionV relativeFrom="paragraph">
                  <wp:posOffset>1707515</wp:posOffset>
                </wp:positionV>
                <wp:extent cx="5324475" cy="4167505"/>
                <wp:effectExtent l="0" t="0" r="9525"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4167505"/>
                        </a:xfrm>
                        <a:prstGeom prst="rect">
                          <a:avLst/>
                        </a:prstGeom>
                        <a:solidFill>
                          <a:srgbClr val="FFFFFF"/>
                        </a:solidFill>
                        <a:ln w="9525">
                          <a:noFill/>
                          <a:miter lim="800000"/>
                          <a:headEnd/>
                          <a:tailEnd/>
                        </a:ln>
                      </wps:spPr>
                      <wps:txbx>
                        <w:txbxContent>
                          <w:p w14:paraId="353BD2EF" w14:textId="77777777" w:rsidR="00407684" w:rsidRDefault="00407684" w:rsidP="00040389">
                            <w:pPr>
                              <w:jc w:val="center"/>
                            </w:pPr>
                            <w:r>
                              <w:rPr>
                                <w:noProof/>
                              </w:rPr>
                              <w:drawing>
                                <wp:inline distT="0" distB="0" distL="0" distR="0" wp14:anchorId="7094A8EC" wp14:editId="1221595A">
                                  <wp:extent cx="2914650" cy="1350785"/>
                                  <wp:effectExtent l="0" t="0" r="0" b="1905"/>
                                  <wp:docPr id="9" name="图片 9"/>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3">
                                            <a:extLst>
                                              <a:ext uri="{28A0092B-C50C-407E-A947-70E740481C1C}">
                                                <a14:useLocalDpi xmlns:a14="http://schemas.microsoft.com/office/drawing/2010/main" val="0"/>
                                              </a:ext>
                                            </a:extLst>
                                          </a:blip>
                                          <a:stretch>
                                            <a:fillRect/>
                                          </a:stretch>
                                        </pic:blipFill>
                                        <pic:spPr>
                                          <a:xfrm>
                                            <a:off x="0" y="0"/>
                                            <a:ext cx="2922835" cy="1354578"/>
                                          </a:xfrm>
                                          <a:prstGeom prst="rect">
                                            <a:avLst/>
                                          </a:prstGeom>
                                        </pic:spPr>
                                      </pic:pic>
                                    </a:graphicData>
                                  </a:graphic>
                                </wp:inline>
                              </w:drawing>
                            </w:r>
                          </w:p>
                          <w:p w14:paraId="5317EB5F" w14:textId="77777777" w:rsidR="00407684" w:rsidRDefault="00407684" w:rsidP="00040389">
                            <w:pPr>
                              <w:jc w:val="center"/>
                            </w:pPr>
                            <w:r>
                              <w:rPr>
                                <w:noProof/>
                              </w:rPr>
                              <w:drawing>
                                <wp:inline distT="0" distB="0" distL="0" distR="0" wp14:anchorId="246D8FAA" wp14:editId="1A2D288E">
                                  <wp:extent cx="5132705" cy="252476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3(2)connector.png"/>
                                          <pic:cNvPicPr/>
                                        </pic:nvPicPr>
                                        <pic:blipFill>
                                          <a:blip r:embed="rId14">
                                            <a:extLst>
                                              <a:ext uri="{28A0092B-C50C-407E-A947-70E740481C1C}">
                                                <a14:useLocalDpi xmlns:a14="http://schemas.microsoft.com/office/drawing/2010/main" val="0"/>
                                              </a:ext>
                                            </a:extLst>
                                          </a:blip>
                                          <a:stretch>
                                            <a:fillRect/>
                                          </a:stretch>
                                        </pic:blipFill>
                                        <pic:spPr>
                                          <a:xfrm>
                                            <a:off x="0" y="0"/>
                                            <a:ext cx="5132705" cy="2524760"/>
                                          </a:xfrm>
                                          <a:prstGeom prst="rect">
                                            <a:avLst/>
                                          </a:prstGeom>
                                        </pic:spPr>
                                      </pic:pic>
                                    </a:graphicData>
                                  </a:graphic>
                                </wp:inline>
                              </w:drawing>
                            </w:r>
                          </w:p>
                          <w:p w14:paraId="57AD7F77" w14:textId="2DCE8B38" w:rsidR="00407684" w:rsidRPr="00040389" w:rsidRDefault="00407684" w:rsidP="00040389">
                            <w:pPr>
                              <w:jc w:val="center"/>
                              <w:rPr>
                                <w:sz w:val="22"/>
                              </w:rPr>
                            </w:pPr>
                            <w:r w:rsidRPr="009B12BB">
                              <w:rPr>
                                <w:sz w:val="22"/>
                              </w:rPr>
                              <w:t>图</w:t>
                            </w:r>
                            <w:r w:rsidRPr="009B12BB">
                              <w:rPr>
                                <w:sz w:val="22"/>
                              </w:rPr>
                              <w:t>4.</w:t>
                            </w:r>
                            <w:r>
                              <w:rPr>
                                <w:sz w:val="22"/>
                              </w:rPr>
                              <w:t>3</w:t>
                            </w:r>
                            <w:r>
                              <w:rPr>
                                <w:rFonts w:hint="eastAsia"/>
                                <w:sz w:val="22"/>
                              </w:rPr>
                              <w:t>两个</w:t>
                            </w:r>
                            <w:r w:rsidRPr="005E1220">
                              <w:rPr>
                                <w:rFonts w:ascii="Times New Roman" w:hAnsi="Times New Roman" w:cs="Times New Roman"/>
                                <w:sz w:val="22"/>
                              </w:rPr>
                              <w:t>Connector</w:t>
                            </w:r>
                            <w:r>
                              <w:rPr>
                                <w:rFonts w:hint="eastAsia"/>
                                <w:sz w:val="22"/>
                              </w:rPr>
                              <w:t>截然</w:t>
                            </w:r>
                            <w:r>
                              <w:rPr>
                                <w:sz w:val="22"/>
                              </w:rPr>
                              <w:t>不同的</w:t>
                            </w:r>
                            <w:r>
                              <w:rPr>
                                <w:rFonts w:hint="eastAsia"/>
                                <w:sz w:val="22"/>
                              </w:rPr>
                              <w:t>流程</w:t>
                            </w:r>
                            <w:r>
                              <w:rPr>
                                <w:sz w:val="22"/>
                              </w:rPr>
                              <w:t>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C2C1E2" id="文本框 2" o:spid="_x0000_s1027" type="#_x0000_t202" style="position:absolute;left:0;text-align:left;margin-left:0;margin-top:134.45pt;width:419.25pt;height:328.15pt;z-index:25165824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" stroked="f">
                <v:textbox style="mso-fit-shape-to-text:t">
                  <w:txbxContent>
                    <w:p w14:paraId="353BD2EF" w14:textId="77777777" w:rsidR="00407684" w:rsidRDefault="00407684" w:rsidP="00040389">
                      <w:pPr>
                        <w:jc w:val="center"/>
                      </w:pPr>
                      <w:r>
                        <w:rPr>
                          <w:noProof/>
                        </w:rPr>
                        <w:drawing>
                          <wp:inline distT="0" distB="0" distL="0" distR="0" wp14:anchorId="7094A8EC" wp14:editId="1221595A">
                            <wp:extent cx="2914650" cy="1350785"/>
                            <wp:effectExtent l="0" t="0" r="0" b="1905"/>
                            <wp:docPr id="9" name="图片 9"/>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3">
                                      <a:extLst>
                                        <a:ext uri="{28A0092B-C50C-407E-A947-70E740481C1C}">
                                          <a14:useLocalDpi xmlns:a14="http://schemas.microsoft.com/office/drawing/2010/main" val="0"/>
                                        </a:ext>
                                      </a:extLst>
                                    </a:blip>
                                    <a:stretch>
                                      <a:fillRect/>
                                    </a:stretch>
                                  </pic:blipFill>
                                  <pic:spPr>
                                    <a:xfrm>
                                      <a:off x="0" y="0"/>
                                      <a:ext cx="2922835" cy="1354578"/>
                                    </a:xfrm>
                                    <a:prstGeom prst="rect">
                                      <a:avLst/>
                                    </a:prstGeom>
                                  </pic:spPr>
                                </pic:pic>
                              </a:graphicData>
                            </a:graphic>
                          </wp:inline>
                        </w:drawing>
                      </w:r>
                    </w:p>
                    <w:p w14:paraId="5317EB5F" w14:textId="77777777" w:rsidR="00407684" w:rsidRDefault="00407684" w:rsidP="00040389">
                      <w:pPr>
                        <w:jc w:val="center"/>
                      </w:pPr>
                      <w:r>
                        <w:rPr>
                          <w:noProof/>
                        </w:rPr>
                        <w:drawing>
                          <wp:inline distT="0" distB="0" distL="0" distR="0" wp14:anchorId="246D8FAA" wp14:editId="1A2D288E">
                            <wp:extent cx="5132705" cy="252476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3(2)connector.png"/>
                                    <pic:cNvPicPr/>
                                  </pic:nvPicPr>
                                  <pic:blipFill>
                                    <a:blip r:embed="rId14">
                                      <a:extLst>
                                        <a:ext uri="{28A0092B-C50C-407E-A947-70E740481C1C}">
                                          <a14:useLocalDpi xmlns:a14="http://schemas.microsoft.com/office/drawing/2010/main" val="0"/>
                                        </a:ext>
                                      </a:extLst>
                                    </a:blip>
                                    <a:stretch>
                                      <a:fillRect/>
                                    </a:stretch>
                                  </pic:blipFill>
                                  <pic:spPr>
                                    <a:xfrm>
                                      <a:off x="0" y="0"/>
                                      <a:ext cx="5132705" cy="2524760"/>
                                    </a:xfrm>
                                    <a:prstGeom prst="rect">
                                      <a:avLst/>
                                    </a:prstGeom>
                                  </pic:spPr>
                                </pic:pic>
                              </a:graphicData>
                            </a:graphic>
                          </wp:inline>
                        </w:drawing>
                      </w:r>
                    </w:p>
                    <w:p w14:paraId="57AD7F77" w14:textId="2DCE8B38" w:rsidR="00407684" w:rsidRPr="00040389" w:rsidRDefault="00407684" w:rsidP="00040389">
                      <w:pPr>
                        <w:jc w:val="center"/>
                        <w:rPr>
                          <w:sz w:val="22"/>
                        </w:rPr>
                      </w:pPr>
                      <w:r w:rsidRPr="009B12BB">
                        <w:rPr>
                          <w:sz w:val="22"/>
                        </w:rPr>
                        <w:t>图</w:t>
                      </w:r>
                      <w:r w:rsidRPr="009B12BB">
                        <w:rPr>
                          <w:sz w:val="22"/>
                        </w:rPr>
                        <w:t>4.</w:t>
                      </w:r>
                      <w:r>
                        <w:rPr>
                          <w:sz w:val="22"/>
                        </w:rPr>
                        <w:t>3</w:t>
                      </w:r>
                      <w:r>
                        <w:rPr>
                          <w:rFonts w:hint="eastAsia"/>
                          <w:sz w:val="22"/>
                        </w:rPr>
                        <w:t>两个</w:t>
                      </w:r>
                      <w:r w:rsidRPr="005E1220">
                        <w:rPr>
                          <w:rFonts w:ascii="Times New Roman" w:hAnsi="Times New Roman" w:cs="Times New Roman"/>
                          <w:sz w:val="22"/>
                        </w:rPr>
                        <w:t>Connector</w:t>
                      </w:r>
                      <w:r>
                        <w:rPr>
                          <w:rFonts w:hint="eastAsia"/>
                          <w:sz w:val="22"/>
                        </w:rPr>
                        <w:t>截然</w:t>
                      </w:r>
                      <w:r>
                        <w:rPr>
                          <w:sz w:val="22"/>
                        </w:rPr>
                        <w:t>不同的</w:t>
                      </w:r>
                      <w:r>
                        <w:rPr>
                          <w:rFonts w:hint="eastAsia"/>
                          <w:sz w:val="22"/>
                        </w:rPr>
                        <w:t>流程</w:t>
                      </w:r>
                      <w:r>
                        <w:rPr>
                          <w:sz w:val="22"/>
                        </w:rPr>
                        <w:t>模型</w:t>
                      </w:r>
                    </w:p>
                  </w:txbxContent>
                </v:textbox>
                <w10:wrap type="square" anchorx="margin"/>
              </v:shape>
            </w:pict>
          </mc:Fallback>
        </mc:AlternateContent>
      </w:r>
      <w:r w:rsidR="00B86161" w:rsidRPr="00D87543">
        <w:rPr>
          <w:rFonts w:ascii="Times New Roman" w:hAnsi="Times New Roman" w:cs="Times New Roman"/>
        </w:rPr>
        <w:t>Connector</w:t>
      </w:r>
      <w:r w:rsidR="00B86161">
        <w:t>是指在流程模型中表达路由信息的元素</w:t>
      </w:r>
      <w:r w:rsidR="00B86161">
        <w:rPr>
          <w:rFonts w:hint="eastAsia"/>
        </w:rPr>
        <w:t>。对于流程模型是工作流网时，</w:t>
      </w:r>
      <w:r w:rsidR="00B86161" w:rsidRPr="00CC0F65">
        <w:rPr>
          <w:rFonts w:ascii="Times New Roman" w:hAnsi="Times New Roman" w:cs="Times New Roman"/>
        </w:rPr>
        <w:lastRenderedPageBreak/>
        <w:t>Connector</w:t>
      </w:r>
      <w:r w:rsidR="00356A8E">
        <w:t>为</w:t>
      </w:r>
      <w:r w:rsidR="00356A8E" w:rsidRPr="00B86161">
        <w:rPr>
          <w:i/>
        </w:rPr>
        <w:t>并行</w:t>
      </w:r>
      <w:r w:rsidR="00356A8E">
        <w:rPr>
          <w:rFonts w:hint="eastAsia"/>
          <w:i/>
        </w:rPr>
        <w:t>分裂</w:t>
      </w:r>
      <w:r w:rsidR="00356A8E">
        <w:rPr>
          <w:rFonts w:hint="eastAsia"/>
        </w:rPr>
        <w:t>、</w:t>
      </w:r>
      <w:r w:rsidR="00B86161" w:rsidRPr="00B86161">
        <w:rPr>
          <w:rFonts w:hint="eastAsia"/>
          <w:i/>
        </w:rPr>
        <w:t>并行合并</w:t>
      </w:r>
      <w:r w:rsidR="00356A8E">
        <w:rPr>
          <w:rFonts w:hint="eastAsia"/>
        </w:rPr>
        <w:t>、</w:t>
      </w:r>
      <w:r w:rsidR="00356A8E" w:rsidRPr="00B86161">
        <w:rPr>
          <w:rFonts w:hint="eastAsia"/>
          <w:i/>
        </w:rPr>
        <w:t>选择</w:t>
      </w:r>
      <w:r w:rsidR="00356A8E">
        <w:rPr>
          <w:rFonts w:hint="eastAsia"/>
          <w:i/>
        </w:rPr>
        <w:t>分裂</w:t>
      </w:r>
      <w:r w:rsidR="00356A8E">
        <w:rPr>
          <w:rFonts w:hint="eastAsia"/>
        </w:rPr>
        <w:t>和</w:t>
      </w:r>
      <w:r w:rsidR="00356A8E" w:rsidRPr="00B86161">
        <w:rPr>
          <w:rFonts w:hint="eastAsia"/>
          <w:i/>
        </w:rPr>
        <w:t>选择合并</w:t>
      </w:r>
      <w:r w:rsidR="00B86161">
        <w:rPr>
          <w:rFonts w:hint="eastAsia"/>
        </w:rPr>
        <w:t>。</w:t>
      </w:r>
      <w:r w:rsidR="00415D09">
        <w:t>第二条标准将诸如</w:t>
      </w:r>
      <w:r w:rsidR="00415D09" w:rsidRPr="00415D09">
        <w:rPr>
          <w:i/>
        </w:rPr>
        <w:t>并行分支个数</w:t>
      </w:r>
      <w:r w:rsidR="00B42A9D">
        <w:rPr>
          <w:rFonts w:hint="eastAsia"/>
          <w:i/>
        </w:rPr>
        <w:t>、</w:t>
      </w:r>
      <w:r w:rsidR="00415D09">
        <w:rPr>
          <w:rFonts w:hint="eastAsia"/>
          <w:i/>
        </w:rPr>
        <w:t>互斥</w:t>
      </w:r>
      <w:r w:rsidR="00415D09">
        <w:rPr>
          <w:i/>
        </w:rPr>
        <w:t>分支个数</w:t>
      </w:r>
      <w:r w:rsidR="00415D09" w:rsidRPr="00415D09">
        <w:t>等</w:t>
      </w:r>
      <w:r w:rsidR="00415D09">
        <w:rPr>
          <w:rFonts w:hint="eastAsia"/>
        </w:rPr>
        <w:t>特征</w:t>
      </w:r>
      <w:r w:rsidR="007E02F2">
        <w:rPr>
          <w:rFonts w:hint="eastAsia"/>
        </w:rPr>
        <w:t>排除。设计这条标准的原因是</w:t>
      </w:r>
      <w:r w:rsidRPr="00040389">
        <w:rPr>
          <w:rFonts w:hint="eastAsia"/>
          <w:highlight w:val="yellow"/>
        </w:rPr>
        <w:t>【A</w:t>
      </w:r>
      <w:r w:rsidRPr="00040389">
        <w:rPr>
          <w:highlight w:val="yellow"/>
        </w:rPr>
        <w:t xml:space="preserve"> Universal里面的</w:t>
      </w:r>
      <w:r w:rsidRPr="00040389">
        <w:rPr>
          <w:rFonts w:hint="eastAsia"/>
          <w:highlight w:val="yellow"/>
        </w:rPr>
        <w:t>8】</w:t>
      </w:r>
      <w:r w:rsidR="007E02F2">
        <w:rPr>
          <w:rFonts w:hint="eastAsia"/>
        </w:rPr>
        <w:t>指出结构化的工作流网可以被所有的流程挖掘算法正确的挖掘出来，而</w:t>
      </w:r>
      <w:r w:rsidR="007E02F2" w:rsidRPr="00CC0F65">
        <w:rPr>
          <w:rFonts w:ascii="Times New Roman" w:hAnsi="Times New Roman" w:cs="Times New Roman"/>
        </w:rPr>
        <w:t>Connector</w:t>
      </w:r>
      <w:r w:rsidR="007E02F2">
        <w:rPr>
          <w:rFonts w:hint="eastAsia"/>
        </w:rPr>
        <w:t>则是结构化的工作流网中的一部分</w:t>
      </w:r>
      <w:r w:rsidR="00A07CC4">
        <w:rPr>
          <w:rFonts w:hint="eastAsia"/>
        </w:rPr>
        <w:t>。</w:t>
      </w:r>
      <w:r w:rsidR="007E02F2">
        <w:rPr>
          <w:rFonts w:hint="eastAsia"/>
        </w:rPr>
        <w:t>因此</w:t>
      </w:r>
      <w:r w:rsidR="007E02F2" w:rsidRPr="00CC0F65">
        <w:rPr>
          <w:rFonts w:ascii="Times New Roman" w:hAnsi="Times New Roman" w:cs="Times New Roman"/>
        </w:rPr>
        <w:t>Connector</w:t>
      </w:r>
      <w:r w:rsidR="007E02F2">
        <w:t>相关的模型特征并不能够区分不同的流程挖掘算法</w:t>
      </w:r>
      <w:r w:rsidR="007E02F2">
        <w:rPr>
          <w:rFonts w:hint="eastAsia"/>
        </w:rPr>
        <w:t>。</w:t>
      </w:r>
      <w:r>
        <w:rPr>
          <w:rFonts w:hint="eastAsia"/>
        </w:rPr>
        <w:t>例如图4.3中两个流程模型的</w:t>
      </w:r>
      <w:r w:rsidRPr="00CC0F65">
        <w:rPr>
          <w:rFonts w:ascii="Times New Roman" w:hAnsi="Times New Roman" w:cs="Times New Roman"/>
        </w:rPr>
        <w:t>Connector</w:t>
      </w:r>
      <w:r>
        <w:rPr>
          <w:rFonts w:hint="eastAsia"/>
        </w:rPr>
        <w:t>结构完全不同，如上面的模型中只有一个只有三个分支的选择</w:t>
      </w:r>
      <w:r w:rsidRPr="00CC0F65">
        <w:rPr>
          <w:rFonts w:ascii="Times New Roman" w:hAnsi="Times New Roman" w:cs="Times New Roman"/>
        </w:rPr>
        <w:t>Connector</w:t>
      </w:r>
      <w:r>
        <w:rPr>
          <w:rFonts w:hint="eastAsia"/>
        </w:rPr>
        <w:t>，而下面的模型中则包含了一个有五分支的选择</w:t>
      </w:r>
      <w:r w:rsidRPr="00CC0F65">
        <w:rPr>
          <w:rFonts w:ascii="Times New Roman" w:hAnsi="Times New Roman" w:cs="Times New Roman"/>
        </w:rPr>
        <w:t>Connector</w:t>
      </w:r>
      <w:r>
        <w:t>和一个三分支的并发</w:t>
      </w:r>
      <w:r w:rsidRPr="00CC0F65">
        <w:rPr>
          <w:rFonts w:ascii="Times New Roman" w:hAnsi="Times New Roman" w:cs="Times New Roman"/>
        </w:rPr>
        <w:t>Connector</w:t>
      </w:r>
      <w:r>
        <w:rPr>
          <w:rFonts w:hint="eastAsia"/>
        </w:rPr>
        <w:t>。尽管这两个流程模型的</w:t>
      </w:r>
      <w:r w:rsidRPr="00CC0F65">
        <w:rPr>
          <w:rFonts w:ascii="Times New Roman" w:hAnsi="Times New Roman" w:cs="Times New Roman"/>
        </w:rPr>
        <w:t>Connector</w:t>
      </w:r>
      <w:r>
        <w:t>的信息十分不同</w:t>
      </w:r>
      <w:r>
        <w:rPr>
          <w:rFonts w:hint="eastAsia"/>
        </w:rPr>
        <w:t>，但是这两个流程模型都是结构化的工作流网</w:t>
      </w:r>
      <w:r w:rsidR="00CD0E0C">
        <w:rPr>
          <w:rFonts w:hint="eastAsia"/>
        </w:rPr>
        <w:t>，可以</w:t>
      </w:r>
      <w:r w:rsidR="00E74AB6">
        <w:rPr>
          <w:rFonts w:hint="eastAsia"/>
        </w:rPr>
        <w:t>被所有的流程挖掘算法正确的挖掘出来。</w:t>
      </w:r>
    </w:p>
    <w:p w14:paraId="51796D8A" w14:textId="77777777" w:rsidR="00C86C09" w:rsidRDefault="00C86C09" w:rsidP="00EA2130">
      <w:pPr>
        <w:pStyle w:val="ab"/>
        <w:spacing w:beforeLines="0" w:before="0" w:afterLines="0" w:after="0" w:line="400" w:lineRule="exact"/>
      </w:pPr>
    </w:p>
    <w:p w14:paraId="3A6C2B50" w14:textId="77777777" w:rsidR="00440344" w:rsidRDefault="00440344" w:rsidP="00BD4768">
      <w:pPr>
        <w:pStyle w:val="31"/>
        <w:numPr>
          <w:ilvl w:val="2"/>
          <w:numId w:val="7"/>
        </w:numPr>
      </w:pPr>
      <w:bookmarkStart w:id="27" w:name="_Toc415228188"/>
      <w:r>
        <w:rPr>
          <w:rFonts w:hint="eastAsia"/>
        </w:rPr>
        <w:t>选取</w:t>
      </w:r>
      <w:r>
        <w:t>的</w:t>
      </w:r>
      <w:r>
        <w:rPr>
          <w:rFonts w:hint="eastAsia"/>
        </w:rPr>
        <w:t>特征</w:t>
      </w:r>
      <w:bookmarkEnd w:id="27"/>
    </w:p>
    <w:p w14:paraId="62C67048" w14:textId="553706A4" w:rsidR="00415D09" w:rsidRDefault="00415D09" w:rsidP="006B73D9">
      <w:pPr>
        <w:pStyle w:val="ab"/>
        <w:spacing w:beforeLines="0" w:before="0" w:afterLines="0" w:after="0" w:line="400" w:lineRule="exact"/>
      </w:pPr>
      <w:r>
        <w:t>基于上面提到的两个模型特征</w:t>
      </w:r>
      <w:r w:rsidR="00EA2130">
        <w:rPr>
          <w:rFonts w:hint="eastAsia"/>
        </w:rPr>
        <w:t>选择</w:t>
      </w:r>
      <w:r>
        <w:rPr>
          <w:rFonts w:hint="eastAsia"/>
        </w:rPr>
        <w:t>标准</w:t>
      </w:r>
      <w:r w:rsidR="00E74AB6">
        <w:rPr>
          <w:rFonts w:hint="eastAsia"/>
        </w:rPr>
        <w:t>，分析</w:t>
      </w:r>
      <w:r w:rsidR="00EA2130">
        <w:rPr>
          <w:rFonts w:hint="eastAsia"/>
        </w:rPr>
        <w:t>了</w:t>
      </w:r>
      <w:r w:rsidR="00E74AB6">
        <w:rPr>
          <w:rFonts w:hint="eastAsia"/>
        </w:rPr>
        <w:t>描述业务流程模型的48维特征，最后保留了六个特征</w:t>
      </w:r>
      <w:r>
        <w:t>:</w:t>
      </w:r>
    </w:p>
    <w:p w14:paraId="71CE5A49" w14:textId="77777777" w:rsidR="00415D09" w:rsidRDefault="00415D09" w:rsidP="00BD4768">
      <w:pPr>
        <w:pStyle w:val="ab"/>
        <w:numPr>
          <w:ilvl w:val="0"/>
          <w:numId w:val="17"/>
        </w:numPr>
        <w:spacing w:beforeLines="0" w:before="0" w:afterLines="0" w:after="0" w:line="400" w:lineRule="exact"/>
        <w:ind w:firstLineChars="0"/>
      </w:pPr>
      <w:r>
        <w:t>不可见</w:t>
      </w:r>
      <w:r>
        <w:rPr>
          <w:rFonts w:hint="eastAsia"/>
        </w:rPr>
        <w:t>任务</w:t>
      </w:r>
      <w:r>
        <w:t>个数：</w:t>
      </w:r>
      <w:r w:rsidR="00832C8F">
        <w:t>流程模型中不可见任务</w:t>
      </w:r>
      <w:r w:rsidR="00752DA9">
        <w:t>的</w:t>
      </w:r>
      <w:r w:rsidR="00832C8F">
        <w:t>个数</w:t>
      </w:r>
      <w:r w:rsidR="00832C8F">
        <w:rPr>
          <w:rFonts w:hint="eastAsia"/>
        </w:rPr>
        <w:t>；</w:t>
      </w:r>
    </w:p>
    <w:p w14:paraId="146AA473" w14:textId="77777777" w:rsidR="00415D09" w:rsidRDefault="00415D09" w:rsidP="00BD4768">
      <w:pPr>
        <w:pStyle w:val="ab"/>
        <w:numPr>
          <w:ilvl w:val="0"/>
          <w:numId w:val="17"/>
        </w:numPr>
        <w:spacing w:beforeLines="0" w:before="0" w:afterLines="0" w:after="0" w:line="400" w:lineRule="exact"/>
        <w:ind w:firstLineChars="0"/>
      </w:pPr>
      <w:r>
        <w:rPr>
          <w:rFonts w:hint="eastAsia"/>
        </w:rPr>
        <w:t>重名任务</w:t>
      </w:r>
      <w:r>
        <w:t>个数：</w:t>
      </w:r>
      <w:r w:rsidR="00832C8F">
        <w:t>流程模型中</w:t>
      </w:r>
      <w:r w:rsidR="00832C8F">
        <w:rPr>
          <w:rFonts w:hint="eastAsia"/>
        </w:rPr>
        <w:t>重名</w:t>
      </w:r>
      <w:r w:rsidR="00832C8F">
        <w:t>任务的个数</w:t>
      </w:r>
      <w:r w:rsidR="00832C8F">
        <w:rPr>
          <w:rFonts w:hint="eastAsia"/>
        </w:rPr>
        <w:t>；</w:t>
      </w:r>
    </w:p>
    <w:p w14:paraId="5A33820E" w14:textId="77777777" w:rsidR="00415D09" w:rsidRDefault="00415D09" w:rsidP="00BD4768">
      <w:pPr>
        <w:pStyle w:val="ab"/>
        <w:numPr>
          <w:ilvl w:val="0"/>
          <w:numId w:val="17"/>
        </w:numPr>
        <w:spacing w:beforeLines="0" w:before="0" w:afterLines="0" w:after="0" w:line="400" w:lineRule="exact"/>
        <w:ind w:firstLineChars="0"/>
      </w:pPr>
      <w:r>
        <w:t>非自由选择结构个数：</w:t>
      </w:r>
      <w:r w:rsidR="00832C8F">
        <w:t>流程模型中</w:t>
      </w:r>
      <w:r w:rsidR="00832C8F">
        <w:rPr>
          <w:rFonts w:hint="eastAsia"/>
        </w:rPr>
        <w:t>非自由</w:t>
      </w:r>
      <w:r w:rsidR="00832C8F">
        <w:t>选择结构</w:t>
      </w:r>
      <w:bookmarkStart w:id="28" w:name="OLE_LINK8"/>
      <w:bookmarkStart w:id="29" w:name="OLE_LINK9"/>
      <w:r w:rsidR="00832C8F">
        <w:t>的</w:t>
      </w:r>
      <w:bookmarkEnd w:id="28"/>
      <w:bookmarkEnd w:id="29"/>
      <w:r w:rsidR="00832C8F">
        <w:t>个数</w:t>
      </w:r>
      <w:r w:rsidR="00832C8F">
        <w:rPr>
          <w:rFonts w:hint="eastAsia"/>
        </w:rPr>
        <w:t>；</w:t>
      </w:r>
    </w:p>
    <w:p w14:paraId="0511285C" w14:textId="77777777" w:rsidR="00415D09" w:rsidRDefault="00415D09" w:rsidP="00BD4768">
      <w:pPr>
        <w:pStyle w:val="ab"/>
        <w:numPr>
          <w:ilvl w:val="0"/>
          <w:numId w:val="17"/>
        </w:numPr>
        <w:spacing w:beforeLines="0" w:before="0" w:afterLines="0" w:after="0" w:line="400" w:lineRule="exact"/>
        <w:ind w:firstLineChars="0"/>
      </w:pPr>
      <w:r>
        <w:t>非结构</w:t>
      </w:r>
      <w:r w:rsidR="00832C8F">
        <w:t>化</w:t>
      </w:r>
      <w:r>
        <w:t>循环个数：</w:t>
      </w:r>
      <w:r w:rsidR="00832C8F">
        <w:t>流程模型中</w:t>
      </w:r>
      <w:r w:rsidR="00832C8F">
        <w:rPr>
          <w:rFonts w:hint="eastAsia"/>
        </w:rPr>
        <w:t>非结构化循环</w:t>
      </w:r>
      <w:r w:rsidR="00832C8F">
        <w:t>的个数</w:t>
      </w:r>
      <w:r w:rsidR="00832C8F">
        <w:rPr>
          <w:rFonts w:hint="eastAsia"/>
        </w:rPr>
        <w:t>；</w:t>
      </w:r>
    </w:p>
    <w:p w14:paraId="7E45F9A8" w14:textId="77777777" w:rsidR="00415D09" w:rsidRDefault="00415D09" w:rsidP="00BD4768">
      <w:pPr>
        <w:pStyle w:val="ab"/>
        <w:numPr>
          <w:ilvl w:val="0"/>
          <w:numId w:val="17"/>
        </w:numPr>
        <w:spacing w:beforeLines="0" w:before="0" w:afterLines="0" w:after="0" w:line="400" w:lineRule="exact"/>
        <w:ind w:firstLineChars="0"/>
      </w:pPr>
      <w:r>
        <w:rPr>
          <w:rFonts w:hint="eastAsia"/>
        </w:rPr>
        <w:t>短</w:t>
      </w:r>
      <w:r>
        <w:t>循环个数：</w:t>
      </w:r>
      <w:r w:rsidR="00832C8F">
        <w:t>流程模型中</w:t>
      </w:r>
      <w:r w:rsidR="00832C8F">
        <w:rPr>
          <w:rFonts w:hint="eastAsia"/>
        </w:rPr>
        <w:t>短循环</w:t>
      </w:r>
      <w:r w:rsidR="00832C8F">
        <w:t>的个数</w:t>
      </w:r>
      <w:r w:rsidR="00832C8F">
        <w:rPr>
          <w:rFonts w:hint="eastAsia"/>
        </w:rPr>
        <w:t>；</w:t>
      </w:r>
    </w:p>
    <w:p w14:paraId="5D8790A0" w14:textId="77777777" w:rsidR="00415D09" w:rsidRDefault="00415D09" w:rsidP="00BD4768">
      <w:pPr>
        <w:pStyle w:val="ab"/>
        <w:numPr>
          <w:ilvl w:val="0"/>
          <w:numId w:val="17"/>
        </w:numPr>
        <w:spacing w:beforeLines="0" w:before="0" w:afterLines="0" w:after="0" w:line="400" w:lineRule="exact"/>
        <w:ind w:firstLineChars="0"/>
      </w:pPr>
      <w:r>
        <w:rPr>
          <w:rFonts w:hint="eastAsia"/>
        </w:rPr>
        <w:t>嵌套</w:t>
      </w:r>
      <w:r>
        <w:t>循环个数：</w:t>
      </w:r>
      <w:r w:rsidR="00832C8F">
        <w:t>流程模型中</w:t>
      </w:r>
      <w:r w:rsidR="00832C8F">
        <w:rPr>
          <w:rFonts w:hint="eastAsia"/>
        </w:rPr>
        <w:t>嵌套循环</w:t>
      </w:r>
      <w:r w:rsidR="00832C8F">
        <w:t>的个数</w:t>
      </w:r>
      <w:r w:rsidR="00832C8F">
        <w:rPr>
          <w:rFonts w:hint="eastAsia"/>
        </w:rPr>
        <w:t>。</w:t>
      </w:r>
    </w:p>
    <w:p w14:paraId="34C427DC" w14:textId="3B069D37" w:rsidR="00440344" w:rsidRDefault="00440344" w:rsidP="00BD4768">
      <w:pPr>
        <w:pStyle w:val="2"/>
        <w:numPr>
          <w:ilvl w:val="1"/>
          <w:numId w:val="8"/>
        </w:numPr>
      </w:pPr>
      <w:bookmarkStart w:id="30" w:name="_Toc415228189"/>
      <w:commentRangeStart w:id="31"/>
      <w:r>
        <w:t>一组通用的</w:t>
      </w:r>
      <w:r w:rsidR="009E7F7F">
        <w:rPr>
          <w:rFonts w:hint="eastAsia"/>
        </w:rPr>
        <w:t>典型</w:t>
      </w:r>
      <w:r>
        <w:t>参考模型集合</w:t>
      </w:r>
      <w:bookmarkEnd w:id="30"/>
      <w:commentRangeEnd w:id="31"/>
      <w:r w:rsidR="009E7F7F">
        <w:rPr>
          <w:rStyle w:val="af"/>
          <w:rFonts w:asciiTheme="minorHAnsi" w:eastAsiaTheme="minorEastAsia" w:hAnsiTheme="minorHAnsi" w:cstheme="minorBidi"/>
          <w:bCs w:val="0"/>
        </w:rPr>
        <w:commentReference w:id="31"/>
      </w:r>
    </w:p>
    <w:p w14:paraId="643A05AD" w14:textId="485A5539" w:rsidR="006B73D9" w:rsidRDefault="004671E5" w:rsidP="00CC0F65">
      <w:pPr>
        <w:pStyle w:val="ab"/>
        <w:spacing w:beforeLines="0" w:before="0" w:afterLines="0" w:after="0" w:line="400" w:lineRule="exact"/>
      </w:pPr>
      <w:r>
        <w:t>我们手工构造了</w:t>
      </w:r>
      <w:r>
        <w:rPr>
          <w:rFonts w:hint="eastAsia"/>
        </w:rPr>
        <w:t>60个模型来作为这组通用的重要参考模型集合。受上一节中的6个从流程挖掘方面描述流程模型特征的启发，针对每个模型特征构建了10个流程模型。</w:t>
      </w:r>
    </w:p>
    <w:p w14:paraId="20F8A720" w14:textId="7967DD67" w:rsidR="004671E5" w:rsidRDefault="004671E5" w:rsidP="00CC0F65">
      <w:pPr>
        <w:pStyle w:val="ab"/>
        <w:spacing w:beforeLines="0" w:before="0" w:afterLines="0" w:after="0" w:line="400" w:lineRule="exact"/>
      </w:pPr>
      <w:commentRangeStart w:id="32"/>
      <w:r>
        <w:t>图</w:t>
      </w:r>
      <w:r>
        <w:rPr>
          <w:rFonts w:hint="eastAsia"/>
        </w:rPr>
        <w:t>4.4(a)-(f)</w:t>
      </w:r>
      <w:commentRangeEnd w:id="32"/>
      <w:r w:rsidR="000D669A">
        <w:rPr>
          <w:rStyle w:val="af"/>
          <w:rFonts w:asciiTheme="minorHAnsi" w:hAnsiTheme="minorHAnsi"/>
        </w:rPr>
        <w:commentReference w:id="32"/>
      </w:r>
      <w:r>
        <w:rPr>
          <w:rFonts w:hint="eastAsia"/>
        </w:rPr>
        <w:t>分别展示了这六个模型子集的基本属性：分别测量了每个模型子集的</w:t>
      </w:r>
      <w:r w:rsidRPr="00A758E1">
        <w:rPr>
          <w:rFonts w:hint="eastAsia"/>
          <w:i/>
        </w:rPr>
        <w:t>变迁数目</w:t>
      </w:r>
      <w:r w:rsidR="003343C6">
        <w:rPr>
          <w:rFonts w:hint="eastAsia"/>
        </w:rPr>
        <w:t>、</w:t>
      </w:r>
      <w:r w:rsidRPr="00A758E1">
        <w:rPr>
          <w:rFonts w:hint="eastAsia"/>
          <w:i/>
        </w:rPr>
        <w:t>库所数目</w:t>
      </w:r>
      <w:r w:rsidR="003343C6">
        <w:rPr>
          <w:rFonts w:hint="eastAsia"/>
        </w:rPr>
        <w:t>、</w:t>
      </w:r>
      <w:r w:rsidRPr="00A758E1">
        <w:rPr>
          <w:rFonts w:hint="eastAsia"/>
          <w:i/>
        </w:rPr>
        <w:t>边数目</w:t>
      </w:r>
      <w:r>
        <w:rPr>
          <w:rFonts w:hint="eastAsia"/>
        </w:rPr>
        <w:t>以及子集对应的模型特征。如对于不可见任务子集，测量了</w:t>
      </w:r>
      <w:r w:rsidRPr="004671E5">
        <w:rPr>
          <w:rFonts w:hint="eastAsia"/>
          <w:i/>
        </w:rPr>
        <w:t>不可见任务个数</w:t>
      </w:r>
      <w:r>
        <w:rPr>
          <w:rFonts w:hint="eastAsia"/>
        </w:rPr>
        <w:t>这一属性。</w:t>
      </w:r>
    </w:p>
    <w:p w14:paraId="7E3031F7" w14:textId="77777777" w:rsidR="00440344" w:rsidRPr="00EA649E" w:rsidRDefault="00440344" w:rsidP="00BD4768">
      <w:pPr>
        <w:pStyle w:val="aa"/>
        <w:keepNext/>
        <w:keepLines/>
        <w:numPr>
          <w:ilvl w:val="1"/>
          <w:numId w:val="7"/>
        </w:numPr>
        <w:spacing w:before="240" w:after="120" w:line="400" w:lineRule="exact"/>
        <w:ind w:firstLineChars="0"/>
        <w:jc w:val="left"/>
        <w:outlineLvl w:val="2"/>
        <w:rPr>
          <w:rFonts w:ascii="黑体" w:eastAsia="黑体" w:hAnsi="黑体"/>
          <w:bCs/>
          <w:vanish/>
          <w:sz w:val="26"/>
          <w:szCs w:val="26"/>
        </w:rPr>
      </w:pPr>
      <w:bookmarkStart w:id="33" w:name="_Toc415053556"/>
      <w:bookmarkStart w:id="34" w:name="_Toc415054603"/>
      <w:bookmarkStart w:id="35" w:name="_Toc415147087"/>
      <w:bookmarkStart w:id="36" w:name="_Toc415228190"/>
      <w:bookmarkEnd w:id="33"/>
      <w:bookmarkEnd w:id="34"/>
      <w:bookmarkEnd w:id="35"/>
      <w:bookmarkEnd w:id="36"/>
    </w:p>
    <w:p w14:paraId="33C02345" w14:textId="77777777" w:rsidR="00440344" w:rsidRDefault="00440344" w:rsidP="00BD4768">
      <w:pPr>
        <w:pStyle w:val="31"/>
        <w:numPr>
          <w:ilvl w:val="2"/>
          <w:numId w:val="7"/>
        </w:numPr>
      </w:pPr>
      <w:bookmarkStart w:id="37" w:name="_Toc415228192"/>
      <w:r>
        <w:t>不可见任务</w:t>
      </w:r>
      <w:bookmarkEnd w:id="37"/>
    </w:p>
    <w:p w14:paraId="6D15E38F" w14:textId="3C5A98BA" w:rsidR="00F1490B" w:rsidRPr="003C2991" w:rsidRDefault="00F1490B" w:rsidP="009A0D74">
      <w:pPr>
        <w:pStyle w:val="ab"/>
        <w:spacing w:beforeLines="0" w:before="0" w:afterLines="0" w:after="0" w:line="400" w:lineRule="exact"/>
      </w:pPr>
      <w:r>
        <w:t>不可见任务是指一个在流程模型中存在的任务但是不出现在事件日志中</w:t>
      </w:r>
      <w:r>
        <w:rPr>
          <w:rFonts w:hint="eastAsia"/>
        </w:rPr>
        <w:t>。因为这个任务并不出现在事件日志中，这使得挖掘流程模型的难度较大</w:t>
      </w:r>
      <w:r w:rsidR="0086471E">
        <w:rPr>
          <w:rFonts w:hint="eastAsia"/>
        </w:rPr>
        <w:t>，流程挖掘算</w:t>
      </w:r>
      <w:r w:rsidR="0086471E">
        <w:t>法</w:t>
      </w:r>
      <w:r w:rsidR="00282A0E">
        <w:rPr>
          <w:rFonts w:hint="eastAsia"/>
        </w:rPr>
        <w:lastRenderedPageBreak/>
        <w:t>需要根据</w:t>
      </w:r>
      <w:r w:rsidR="0086471E">
        <w:rPr>
          <w:rFonts w:hint="eastAsia"/>
        </w:rPr>
        <w:t>日志中已有</w:t>
      </w:r>
      <w:r w:rsidR="0086471E">
        <w:t>的任务来推断出</w:t>
      </w:r>
      <w:r w:rsidR="0086471E">
        <w:rPr>
          <w:rFonts w:hint="eastAsia"/>
        </w:rPr>
        <w:t>没有在日志</w:t>
      </w:r>
      <w:r w:rsidR="0086471E">
        <w:t>中出现的任务，并将它们放在流程模型的正确位置上</w:t>
      </w:r>
      <w:r w:rsidR="0086471E">
        <w:rPr>
          <w:rFonts w:hint="eastAsia"/>
        </w:rPr>
        <w:t>。</w:t>
      </w:r>
      <w:r w:rsidR="003C2991">
        <w:rPr>
          <w:rFonts w:hint="eastAsia"/>
        </w:rPr>
        <w:t>例如图4.5是一个包含不可见任务（图中黑色矩形）的业务流程模型。因为不可见任务并不保存在事件日志中，所以在图4.5所能产生的事件日志中，存在一些任务</w:t>
      </w:r>
      <w:r w:rsidR="003C2991" w:rsidRPr="00CC0F65">
        <w:rPr>
          <w:rFonts w:ascii="Times New Roman" w:hAnsi="Times New Roman" w:cs="Times New Roman"/>
        </w:rPr>
        <w:t>T5</w:t>
      </w:r>
      <w:r w:rsidR="001E4B85" w:rsidRPr="00CC0F65">
        <w:rPr>
          <w:rFonts w:ascii="Times New Roman" w:hAnsi="Times New Roman" w:cs="Times New Roman"/>
        </w:rPr>
        <w:t>、</w:t>
      </w:r>
      <w:r w:rsidR="003C2991" w:rsidRPr="00CC0F65">
        <w:rPr>
          <w:rFonts w:ascii="Times New Roman" w:hAnsi="Times New Roman" w:cs="Times New Roman"/>
        </w:rPr>
        <w:t>T6</w:t>
      </w:r>
      <w:r w:rsidR="003C2991">
        <w:t>直接相连</w:t>
      </w:r>
      <w:r w:rsidR="001E4B85">
        <w:rPr>
          <w:rFonts w:hint="eastAsia"/>
        </w:rPr>
        <w:t>（即</w:t>
      </w:r>
      <w:r w:rsidR="001E4B85" w:rsidRPr="00CC0F65">
        <w:rPr>
          <w:rFonts w:ascii="Times New Roman" w:hAnsi="Times New Roman" w:cs="Times New Roman"/>
        </w:rPr>
        <w:t>T5T6</w:t>
      </w:r>
      <w:r w:rsidR="001E4B85">
        <w:rPr>
          <w:rFonts w:hint="eastAsia"/>
        </w:rPr>
        <w:t>这样的片段）</w:t>
      </w:r>
      <w:r w:rsidR="003C2991">
        <w:t>的</w:t>
      </w:r>
      <w:r w:rsidR="003C2991">
        <w:rPr>
          <w:rFonts w:hint="eastAsia"/>
        </w:rPr>
        <w:t>轨迹。</w:t>
      </w:r>
    </w:p>
    <w:p w14:paraId="7BC7C873" w14:textId="77777777" w:rsidR="0086471E" w:rsidRDefault="003C2991" w:rsidP="0086471E">
      <w:pPr>
        <w:pStyle w:val="ab"/>
        <w:spacing w:before="120" w:after="120"/>
        <w:ind w:firstLineChars="0" w:firstLine="0"/>
      </w:pPr>
      <w:r>
        <w:rPr>
          <w:rFonts w:hint="eastAsia"/>
          <w:noProof/>
        </w:rPr>
        <w:drawing>
          <wp:inline distT="0" distB="0" distL="0" distR="0" wp14:anchorId="197D3EEC" wp14:editId="74E39C01">
            <wp:extent cx="5400040" cy="109982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5inv.png"/>
                    <pic:cNvPicPr/>
                  </pic:nvPicPr>
                  <pic:blipFill>
                    <a:blip r:embed="rId15">
                      <a:extLst>
                        <a:ext uri="{28A0092B-C50C-407E-A947-70E740481C1C}">
                          <a14:useLocalDpi xmlns:a14="http://schemas.microsoft.com/office/drawing/2010/main" val="0"/>
                        </a:ext>
                      </a:extLst>
                    </a:blip>
                    <a:stretch>
                      <a:fillRect/>
                    </a:stretch>
                  </pic:blipFill>
                  <pic:spPr>
                    <a:xfrm>
                      <a:off x="0" y="0"/>
                      <a:ext cx="5400040" cy="1099820"/>
                    </a:xfrm>
                    <a:prstGeom prst="rect">
                      <a:avLst/>
                    </a:prstGeom>
                  </pic:spPr>
                </pic:pic>
              </a:graphicData>
            </a:graphic>
          </wp:inline>
        </w:drawing>
      </w:r>
    </w:p>
    <w:p w14:paraId="3A61EC5F" w14:textId="77777777" w:rsidR="003C2991" w:rsidRPr="00040389" w:rsidDel="00003145" w:rsidRDefault="003C2991" w:rsidP="003C2991">
      <w:pPr>
        <w:jc w:val="center"/>
        <w:rPr>
          <w:del w:id="38" w:author="Wen Lijie" w:date="2015-04-27T22:22:00Z"/>
          <w:sz w:val="22"/>
        </w:rPr>
      </w:pPr>
      <w:r w:rsidRPr="009B12BB">
        <w:rPr>
          <w:sz w:val="22"/>
        </w:rPr>
        <w:t>图</w:t>
      </w:r>
      <w:r w:rsidRPr="009B12BB">
        <w:rPr>
          <w:sz w:val="22"/>
        </w:rPr>
        <w:t>4.</w:t>
      </w:r>
      <w:r>
        <w:rPr>
          <w:sz w:val="22"/>
        </w:rPr>
        <w:t>5</w:t>
      </w:r>
      <w:r>
        <w:rPr>
          <w:sz w:val="22"/>
        </w:rPr>
        <w:t>一个含有不可见任务的</w:t>
      </w:r>
      <w:r>
        <w:rPr>
          <w:rFonts w:hint="eastAsia"/>
          <w:sz w:val="22"/>
        </w:rPr>
        <w:t>业务流程</w:t>
      </w:r>
      <w:r>
        <w:rPr>
          <w:sz w:val="22"/>
        </w:rPr>
        <w:t>模型</w:t>
      </w:r>
    </w:p>
    <w:p w14:paraId="59B5D772" w14:textId="77777777" w:rsidR="003C2991" w:rsidRDefault="003C2991" w:rsidP="00CC0F65">
      <w:pPr>
        <w:jc w:val="center"/>
      </w:pPr>
    </w:p>
    <w:p w14:paraId="30170F93" w14:textId="77777777" w:rsidR="00440344" w:rsidRDefault="00440344" w:rsidP="00BD4768">
      <w:pPr>
        <w:pStyle w:val="31"/>
        <w:numPr>
          <w:ilvl w:val="2"/>
          <w:numId w:val="7"/>
        </w:numPr>
      </w:pPr>
      <w:bookmarkStart w:id="39" w:name="_Toc415228193"/>
      <w:r>
        <w:t>重名任务</w:t>
      </w:r>
      <w:bookmarkEnd w:id="39"/>
    </w:p>
    <w:p w14:paraId="7FBD4819" w14:textId="77777777" w:rsidR="005F17F2" w:rsidRDefault="009A0D74" w:rsidP="005F17F2">
      <w:pPr>
        <w:pStyle w:val="ab"/>
        <w:spacing w:beforeLines="0" w:before="0" w:afterLines="0" w:after="0" w:line="400" w:lineRule="exact"/>
      </w:pPr>
      <w:r>
        <w:t>重名任务是指流程模型中</w:t>
      </w:r>
      <w:r w:rsidR="005F17F2">
        <w:t>包含两个或多个具有相同名称的任务</w:t>
      </w:r>
      <w:r w:rsidR="005F17F2">
        <w:rPr>
          <w:rFonts w:hint="eastAsia"/>
        </w:rPr>
        <w:t>。</w:t>
      </w:r>
      <w:r w:rsidR="005F17F2">
        <w:t>如图</w:t>
      </w:r>
      <w:r w:rsidR="005F17F2">
        <w:rPr>
          <w:rFonts w:hint="eastAsia"/>
        </w:rPr>
        <w:t>4.6是一个具有重名任务的流程模型。在这个模型中含有两个名称为</w:t>
      </w:r>
      <w:r w:rsidR="005F17F2" w:rsidRPr="00CC0F65">
        <w:rPr>
          <w:rFonts w:ascii="Times New Roman" w:hAnsi="Times New Roman" w:cs="Times New Roman"/>
        </w:rPr>
        <w:t>T4</w:t>
      </w:r>
      <w:r w:rsidR="005F17F2">
        <w:t>的任务</w:t>
      </w:r>
      <w:r w:rsidR="005F17F2">
        <w:rPr>
          <w:rFonts w:hint="eastAsia"/>
        </w:rPr>
        <w:t>。</w:t>
      </w:r>
      <w:r w:rsidR="005F17F2">
        <w:t>在模型对应的事件日志中两个</w:t>
      </w:r>
      <w:r w:rsidR="005F17F2" w:rsidRPr="00CC0F65">
        <w:rPr>
          <w:rFonts w:ascii="Times New Roman" w:hAnsi="Times New Roman" w:cs="Times New Roman"/>
        </w:rPr>
        <w:t>T4</w:t>
      </w:r>
      <w:r w:rsidR="005F17F2">
        <w:t>任务记录下来的事件</w:t>
      </w:r>
      <w:r w:rsidR="005F17F2">
        <w:rPr>
          <w:rFonts w:hint="eastAsia"/>
        </w:rPr>
        <w:t>是</w:t>
      </w:r>
      <w:r w:rsidR="005F17F2">
        <w:t>相同的,这增加了事件日志的挖掘难度</w:t>
      </w:r>
      <w:r w:rsidR="005F17F2">
        <w:rPr>
          <w:rFonts w:hint="eastAsia"/>
        </w:rPr>
        <w:t>：流程挖掘算法需要区分出具有相同名称的事件是否是来自相同的任务。</w:t>
      </w:r>
    </w:p>
    <w:p w14:paraId="1B83F526" w14:textId="77777777" w:rsidR="009A0D74" w:rsidRDefault="005F17F2" w:rsidP="00CC0F65">
      <w:pPr>
        <w:pStyle w:val="ab"/>
        <w:spacing w:before="120" w:after="120"/>
        <w:ind w:firstLineChars="0" w:firstLine="0"/>
      </w:pPr>
      <w:r>
        <w:rPr>
          <w:rFonts w:hint="eastAsia"/>
          <w:noProof/>
        </w:rPr>
        <w:drawing>
          <wp:inline distT="0" distB="0" distL="0" distR="0" wp14:anchorId="5AE4BC03" wp14:editId="140D9D6D">
            <wp:extent cx="5400040" cy="657860"/>
            <wp:effectExtent l="0" t="0" r="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6dup.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657860"/>
                    </a:xfrm>
                    <a:prstGeom prst="rect">
                      <a:avLst/>
                    </a:prstGeom>
                  </pic:spPr>
                </pic:pic>
              </a:graphicData>
            </a:graphic>
          </wp:inline>
        </w:drawing>
      </w:r>
    </w:p>
    <w:p w14:paraId="30607544" w14:textId="77777777" w:rsidR="005F17F2" w:rsidRPr="00040389" w:rsidDel="00003145" w:rsidRDefault="005F17F2" w:rsidP="005F17F2">
      <w:pPr>
        <w:jc w:val="center"/>
        <w:rPr>
          <w:del w:id="40" w:author="Wen Lijie" w:date="2015-04-27T22:22:00Z"/>
          <w:sz w:val="22"/>
        </w:rPr>
      </w:pPr>
      <w:r w:rsidRPr="009B12BB">
        <w:rPr>
          <w:sz w:val="22"/>
        </w:rPr>
        <w:t>图</w:t>
      </w:r>
      <w:r w:rsidRPr="009B12BB">
        <w:rPr>
          <w:sz w:val="22"/>
        </w:rPr>
        <w:t>4.</w:t>
      </w:r>
      <w:r>
        <w:rPr>
          <w:sz w:val="22"/>
        </w:rPr>
        <w:t>6</w:t>
      </w:r>
      <w:r>
        <w:rPr>
          <w:sz w:val="22"/>
        </w:rPr>
        <w:t>一个含有</w:t>
      </w:r>
      <w:r>
        <w:rPr>
          <w:rFonts w:hint="eastAsia"/>
          <w:sz w:val="22"/>
        </w:rPr>
        <w:t>重名</w:t>
      </w:r>
      <w:r>
        <w:rPr>
          <w:sz w:val="22"/>
        </w:rPr>
        <w:t>任务的</w:t>
      </w:r>
      <w:r>
        <w:rPr>
          <w:rFonts w:hint="eastAsia"/>
          <w:sz w:val="22"/>
        </w:rPr>
        <w:t>业务流程</w:t>
      </w:r>
      <w:r>
        <w:rPr>
          <w:sz w:val="22"/>
        </w:rPr>
        <w:t>模型</w:t>
      </w:r>
    </w:p>
    <w:p w14:paraId="7F7F8FF6" w14:textId="77777777" w:rsidR="005F17F2" w:rsidRPr="005F17F2" w:rsidRDefault="005F17F2" w:rsidP="00CC0F65">
      <w:pPr>
        <w:jc w:val="center"/>
      </w:pPr>
    </w:p>
    <w:p w14:paraId="5BC2BD89" w14:textId="77777777" w:rsidR="00440344" w:rsidRDefault="00440344" w:rsidP="00BD4768">
      <w:pPr>
        <w:pStyle w:val="31"/>
        <w:numPr>
          <w:ilvl w:val="2"/>
          <w:numId w:val="7"/>
        </w:numPr>
      </w:pPr>
      <w:bookmarkStart w:id="41" w:name="_Toc415228194"/>
      <w:r>
        <w:t>非自由选择</w:t>
      </w:r>
      <w:bookmarkEnd w:id="41"/>
    </w:p>
    <w:p w14:paraId="58EE23A2" w14:textId="1AA6802F" w:rsidR="005F17F2" w:rsidRDefault="000611BA" w:rsidP="00CC0F65">
      <w:pPr>
        <w:pStyle w:val="ab"/>
        <w:spacing w:beforeLines="0" w:before="0" w:afterLines="0" w:after="0" w:line="400" w:lineRule="exact"/>
      </w:pPr>
      <w:r>
        <w:t>非自由选择结构是指流程模型中存在一对变迁</w:t>
      </w:r>
      <w:r>
        <w:rPr>
          <w:rFonts w:hint="eastAsia"/>
        </w:rPr>
        <w:t>，</w:t>
      </w:r>
      <w:r w:rsidR="003848A2">
        <w:rPr>
          <w:rFonts w:hint="eastAsia"/>
        </w:rPr>
        <w:t>它们</w:t>
      </w:r>
      <w:r>
        <w:rPr>
          <w:rFonts w:hint="eastAsia"/>
        </w:rPr>
        <w:t>的输入库所</w:t>
      </w:r>
      <w:r w:rsidR="0045598D">
        <w:rPr>
          <w:rFonts w:hint="eastAsia"/>
        </w:rPr>
        <w:t>集合</w:t>
      </w:r>
      <w:r>
        <w:rPr>
          <w:rFonts w:hint="eastAsia"/>
        </w:rPr>
        <w:t>存在交集但又不完全一样。</w:t>
      </w:r>
      <w:r w:rsidR="00376EF7" w:rsidRPr="00376EF7">
        <w:rPr>
          <w:rFonts w:hint="eastAsia"/>
          <w:highlight w:val="yellow"/>
        </w:rPr>
        <w:t>例如</w:t>
      </w:r>
      <w:r w:rsidR="00332515">
        <w:rPr>
          <w:rFonts w:hint="eastAsia"/>
          <w:highlight w:val="yellow"/>
        </w:rPr>
        <w:t>图</w:t>
      </w:r>
      <w:r w:rsidR="00332515">
        <w:rPr>
          <w:rFonts w:hint="eastAsia"/>
        </w:rPr>
        <w:t>4.7</w:t>
      </w:r>
      <w:r w:rsidR="00332515">
        <w:rPr>
          <w:rFonts w:hint="eastAsia"/>
          <w:highlight w:val="yellow"/>
        </w:rPr>
        <w:t>是一个含有非自由选择结构的业务流程模型，图中</w:t>
      </w:r>
      <w:r w:rsidR="00332515" w:rsidRPr="00CC0F65">
        <w:rPr>
          <w:rFonts w:ascii="Times New Roman" w:hAnsi="Times New Roman" w:cs="Times New Roman"/>
          <w:highlight w:val="yellow"/>
        </w:rPr>
        <w:t>T</w:t>
      </w:r>
      <w:r w:rsidR="00332515" w:rsidRPr="00CC0F65">
        <w:rPr>
          <w:rFonts w:ascii="Times New Roman" w:hAnsi="Times New Roman" w:cs="Times New Roman"/>
        </w:rPr>
        <w:t>3</w:t>
      </w:r>
      <w:r w:rsidR="00332515">
        <w:rPr>
          <w:highlight w:val="yellow"/>
        </w:rPr>
        <w:t>和T4共享了一个输入库所</w:t>
      </w:r>
      <w:r w:rsidR="00332515" w:rsidRPr="00CC0F65">
        <w:rPr>
          <w:rFonts w:ascii="Times New Roman" w:hAnsi="Times New Roman" w:cs="Times New Roman"/>
          <w:highlight w:val="yellow"/>
        </w:rPr>
        <w:t>P</w:t>
      </w:r>
      <w:r w:rsidR="00332515" w:rsidRPr="00CC0F65">
        <w:rPr>
          <w:rFonts w:ascii="Times New Roman" w:hAnsi="Times New Roman" w:cs="Times New Roman"/>
        </w:rPr>
        <w:t>1</w:t>
      </w:r>
      <w:r w:rsidR="00332515">
        <w:t>,然而</w:t>
      </w:r>
      <w:r w:rsidR="00332515" w:rsidRPr="00CC0F65">
        <w:rPr>
          <w:rFonts w:ascii="Times New Roman" w:hAnsi="Times New Roman" w:cs="Times New Roman"/>
        </w:rPr>
        <w:t>T3</w:t>
      </w:r>
      <w:r w:rsidR="00332515">
        <w:t>和</w:t>
      </w:r>
      <w:r w:rsidR="00332515" w:rsidRPr="00CC0F65">
        <w:rPr>
          <w:rFonts w:ascii="Times New Roman" w:hAnsi="Times New Roman" w:cs="Times New Roman"/>
        </w:rPr>
        <w:t>T4</w:t>
      </w:r>
      <w:r w:rsidR="00332515">
        <w:t>的输入库所</w:t>
      </w:r>
      <w:r w:rsidR="008704FF">
        <w:rPr>
          <w:rFonts w:hint="eastAsia"/>
        </w:rPr>
        <w:t>集合</w:t>
      </w:r>
      <w:r w:rsidR="00332515">
        <w:t>则不相同</w:t>
      </w:r>
      <w:r w:rsidR="00332515">
        <w:rPr>
          <w:rFonts w:hint="eastAsia"/>
        </w:rPr>
        <w:t>，</w:t>
      </w:r>
      <w:r w:rsidR="00332515" w:rsidRPr="00CC0F65">
        <w:rPr>
          <w:rFonts w:ascii="Times New Roman" w:hAnsi="Times New Roman" w:cs="Times New Roman"/>
        </w:rPr>
        <w:t>T3</w:t>
      </w:r>
      <w:r w:rsidR="00332515">
        <w:t>的另一个输入库所为</w:t>
      </w:r>
      <w:r w:rsidR="00332515" w:rsidRPr="00CC0F65">
        <w:rPr>
          <w:rFonts w:ascii="Times New Roman" w:hAnsi="Times New Roman" w:cs="Times New Roman"/>
        </w:rPr>
        <w:t>P2,T4</w:t>
      </w:r>
      <w:r w:rsidR="00332515">
        <w:t>的另一个输入库所为</w:t>
      </w:r>
      <w:r w:rsidR="00332515" w:rsidRPr="00CC0F65">
        <w:rPr>
          <w:rFonts w:ascii="Times New Roman" w:hAnsi="Times New Roman" w:cs="Times New Roman"/>
        </w:rPr>
        <w:t>P3</w:t>
      </w:r>
      <w:r w:rsidR="00332515">
        <w:rPr>
          <w:rFonts w:hint="eastAsia"/>
        </w:rPr>
        <w:t>。</w:t>
      </w:r>
      <w:r w:rsidR="00834328">
        <w:rPr>
          <w:rFonts w:hint="eastAsia"/>
        </w:rPr>
        <w:t>库所</w:t>
      </w:r>
      <w:r w:rsidR="00834328" w:rsidRPr="00CC0F65">
        <w:rPr>
          <w:rFonts w:ascii="Times New Roman" w:hAnsi="Times New Roman" w:cs="Times New Roman"/>
        </w:rPr>
        <w:t>P1</w:t>
      </w:r>
      <w:r w:rsidR="008704FF" w:rsidRPr="00CC0F65">
        <w:rPr>
          <w:rFonts w:ascii="Times New Roman" w:hAnsi="Times New Roman" w:cs="Times New Roman"/>
        </w:rPr>
        <w:t>、</w:t>
      </w:r>
      <w:r w:rsidR="00834328" w:rsidRPr="00CC0F65">
        <w:rPr>
          <w:rFonts w:ascii="Times New Roman" w:hAnsi="Times New Roman" w:cs="Times New Roman"/>
        </w:rPr>
        <w:t>P2</w:t>
      </w:r>
      <w:r w:rsidR="008704FF" w:rsidRPr="00CC0F65">
        <w:rPr>
          <w:rFonts w:ascii="Times New Roman" w:hAnsi="Times New Roman" w:cs="Times New Roman"/>
        </w:rPr>
        <w:t>、</w:t>
      </w:r>
      <w:r w:rsidR="00834328" w:rsidRPr="00CC0F65">
        <w:rPr>
          <w:rFonts w:ascii="Times New Roman" w:hAnsi="Times New Roman" w:cs="Times New Roman"/>
        </w:rPr>
        <w:t>P3</w:t>
      </w:r>
      <w:r w:rsidR="00834328">
        <w:t>以及变迁</w:t>
      </w:r>
      <w:r w:rsidR="00834328" w:rsidRPr="00CC0F65">
        <w:rPr>
          <w:rFonts w:ascii="Times New Roman" w:hAnsi="Times New Roman" w:cs="Times New Roman"/>
        </w:rPr>
        <w:t>T3</w:t>
      </w:r>
      <w:r w:rsidR="008704FF" w:rsidRPr="00CC0F65">
        <w:rPr>
          <w:rFonts w:ascii="Times New Roman" w:hAnsi="Times New Roman" w:cs="Times New Roman"/>
        </w:rPr>
        <w:t>、</w:t>
      </w:r>
      <w:r w:rsidR="00834328" w:rsidRPr="00CC0F65">
        <w:rPr>
          <w:rFonts w:ascii="Times New Roman" w:hAnsi="Times New Roman" w:cs="Times New Roman"/>
        </w:rPr>
        <w:t>T4</w:t>
      </w:r>
      <w:r w:rsidR="00834328">
        <w:t>构成了一组非自由选择结构，即当</w:t>
      </w:r>
      <w:r w:rsidR="00834328" w:rsidRPr="00CC0F65">
        <w:rPr>
          <w:rFonts w:ascii="Times New Roman" w:hAnsi="Times New Roman" w:cs="Times New Roman"/>
        </w:rPr>
        <w:t>T2</w:t>
      </w:r>
      <w:r w:rsidR="00834328">
        <w:t>执行以后</w:t>
      </w:r>
      <w:r w:rsidR="00834328">
        <w:rPr>
          <w:rFonts w:hint="eastAsia"/>
        </w:rPr>
        <w:t>，</w:t>
      </w:r>
      <w:r w:rsidR="00834328">
        <w:t>接下来执行</w:t>
      </w:r>
      <w:r w:rsidR="00834328" w:rsidRPr="00CC0F65">
        <w:rPr>
          <w:rFonts w:ascii="Times New Roman" w:hAnsi="Times New Roman" w:cs="Times New Roman"/>
        </w:rPr>
        <w:t>T3</w:t>
      </w:r>
      <w:r w:rsidR="00834328">
        <w:t>还是</w:t>
      </w:r>
      <w:r w:rsidR="00834328" w:rsidRPr="00CC0F65">
        <w:rPr>
          <w:rFonts w:ascii="Times New Roman" w:hAnsi="Times New Roman" w:cs="Times New Roman"/>
        </w:rPr>
        <w:t>T4</w:t>
      </w:r>
      <w:r w:rsidR="00834328">
        <w:rPr>
          <w:rFonts w:hint="eastAsia"/>
        </w:rPr>
        <w:t>是取决于</w:t>
      </w:r>
      <w:r w:rsidR="00834328" w:rsidRPr="00CC0F65">
        <w:rPr>
          <w:rFonts w:ascii="Times New Roman" w:hAnsi="Times New Roman" w:cs="Times New Roman"/>
        </w:rPr>
        <w:t>P2</w:t>
      </w:r>
      <w:r w:rsidR="00834328">
        <w:t>和</w:t>
      </w:r>
      <w:r w:rsidR="00834328" w:rsidRPr="00CC0F65">
        <w:rPr>
          <w:rFonts w:ascii="Times New Roman" w:hAnsi="Times New Roman" w:cs="Times New Roman"/>
        </w:rPr>
        <w:t>P3</w:t>
      </w:r>
      <w:del w:id="42" w:author="Wen Lijie" w:date="2015-04-27T22:24:00Z">
        <w:r w:rsidR="00834328" w:rsidDel="00397A68">
          <w:delText>的</w:delText>
        </w:r>
      </w:del>
      <w:ins w:id="43" w:author="Wen Lijie" w:date="2015-04-27T22:24:00Z">
        <w:r w:rsidR="00397A68">
          <w:rPr>
            <w:rFonts w:hint="eastAsia"/>
          </w:rPr>
          <w:t>中</w:t>
        </w:r>
      </w:ins>
      <w:r w:rsidR="00834328">
        <w:t>是否含有令牌</w:t>
      </w:r>
      <w:r w:rsidR="00134643">
        <w:rPr>
          <w:rFonts w:hint="eastAsia"/>
        </w:rPr>
        <w:t>，</w:t>
      </w:r>
      <w:r w:rsidR="00134643">
        <w:t>即取决于</w:t>
      </w:r>
      <w:r w:rsidR="00014C33">
        <w:t>在</w:t>
      </w:r>
      <w:r w:rsidR="00014C33" w:rsidRPr="00CC0F65">
        <w:rPr>
          <w:rFonts w:ascii="Times New Roman" w:hAnsi="Times New Roman" w:cs="Times New Roman"/>
        </w:rPr>
        <w:t>T2</w:t>
      </w:r>
      <w:r w:rsidR="00014C33">
        <w:t>执行</w:t>
      </w:r>
      <w:r w:rsidR="00134643">
        <w:t>之前是</w:t>
      </w:r>
      <w:r w:rsidR="00134643" w:rsidRPr="00CC0F65">
        <w:rPr>
          <w:rFonts w:ascii="Times New Roman" w:hAnsi="Times New Roman" w:cs="Times New Roman"/>
        </w:rPr>
        <w:t>T0</w:t>
      </w:r>
      <w:r w:rsidR="00134643">
        <w:t>还是</w:t>
      </w:r>
      <w:r w:rsidR="00134643" w:rsidRPr="00CC0F65">
        <w:rPr>
          <w:rFonts w:ascii="Times New Roman" w:hAnsi="Times New Roman" w:cs="Times New Roman"/>
        </w:rPr>
        <w:t>T1</w:t>
      </w:r>
      <w:r w:rsidR="00134643">
        <w:t>被执行了</w:t>
      </w:r>
      <w:r w:rsidR="00834328">
        <w:rPr>
          <w:rFonts w:hint="eastAsia"/>
        </w:rPr>
        <w:t>。</w:t>
      </w:r>
    </w:p>
    <w:p w14:paraId="42D9E926" w14:textId="77777777" w:rsidR="00332515" w:rsidRDefault="00332515" w:rsidP="004F192C">
      <w:pPr>
        <w:pStyle w:val="ab"/>
        <w:spacing w:before="120" w:after="120"/>
        <w:ind w:firstLineChars="0" w:firstLine="0"/>
      </w:pPr>
      <w:r>
        <w:rPr>
          <w:noProof/>
        </w:rPr>
        <w:lastRenderedPageBreak/>
        <w:drawing>
          <wp:inline distT="0" distB="0" distL="0" distR="0" wp14:anchorId="695D2C5F" wp14:editId="367C272F">
            <wp:extent cx="5400040" cy="177482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7nfc.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1774825"/>
                    </a:xfrm>
                    <a:prstGeom prst="rect">
                      <a:avLst/>
                    </a:prstGeom>
                  </pic:spPr>
                </pic:pic>
              </a:graphicData>
            </a:graphic>
          </wp:inline>
        </w:drawing>
      </w:r>
    </w:p>
    <w:p w14:paraId="3CD234D7" w14:textId="77777777" w:rsidR="00332515" w:rsidRPr="00040389" w:rsidRDefault="00332515" w:rsidP="00332515">
      <w:pPr>
        <w:jc w:val="center"/>
        <w:rPr>
          <w:sz w:val="22"/>
        </w:rPr>
      </w:pPr>
      <w:r w:rsidRPr="009B12BB">
        <w:rPr>
          <w:sz w:val="22"/>
        </w:rPr>
        <w:t>图</w:t>
      </w:r>
      <w:r w:rsidRPr="009B12BB">
        <w:rPr>
          <w:sz w:val="22"/>
        </w:rPr>
        <w:t>4.</w:t>
      </w:r>
      <w:r>
        <w:rPr>
          <w:sz w:val="22"/>
        </w:rPr>
        <w:t>7</w:t>
      </w:r>
      <w:r>
        <w:rPr>
          <w:sz w:val="22"/>
        </w:rPr>
        <w:t>一个含有</w:t>
      </w:r>
      <w:r>
        <w:rPr>
          <w:rFonts w:hint="eastAsia"/>
          <w:sz w:val="22"/>
        </w:rPr>
        <w:t>非自由选择结构</w:t>
      </w:r>
      <w:r>
        <w:rPr>
          <w:sz w:val="22"/>
        </w:rPr>
        <w:t>的</w:t>
      </w:r>
      <w:r>
        <w:rPr>
          <w:rFonts w:hint="eastAsia"/>
          <w:sz w:val="22"/>
        </w:rPr>
        <w:t>业务流程</w:t>
      </w:r>
      <w:r>
        <w:rPr>
          <w:sz w:val="22"/>
        </w:rPr>
        <w:t>模型</w:t>
      </w:r>
    </w:p>
    <w:p w14:paraId="6741F45E" w14:textId="77777777" w:rsidR="00440344" w:rsidRDefault="007A74EB" w:rsidP="00BD4768">
      <w:pPr>
        <w:pStyle w:val="31"/>
        <w:numPr>
          <w:ilvl w:val="2"/>
          <w:numId w:val="7"/>
        </w:numPr>
      </w:pPr>
      <w:bookmarkStart w:id="44" w:name="_Toc415228195"/>
      <w:r>
        <w:t>非结构化</w:t>
      </w:r>
      <w:r w:rsidR="00440344">
        <w:t>循环</w:t>
      </w:r>
      <w:bookmarkEnd w:id="44"/>
    </w:p>
    <w:p w14:paraId="6848B94D" w14:textId="7625D13A" w:rsidR="007A74EB" w:rsidRDefault="007A74EB" w:rsidP="00186B0C">
      <w:pPr>
        <w:pStyle w:val="ab"/>
        <w:spacing w:beforeLines="0" w:before="0" w:afterLines="0" w:after="0" w:line="400" w:lineRule="exact"/>
      </w:pPr>
      <w:r>
        <w:rPr>
          <w:rFonts w:hint="eastAsia"/>
        </w:rPr>
        <w:t>非结构化循环是指一个循环包含不止一个循环入口或者不止一个循环出口。通常一个结构化的循环中只会有一个循环入口和一个循环出口。非结构化循环会增加循环挖掘的难度</w:t>
      </w:r>
      <w:r w:rsidR="00FA2A41">
        <w:rPr>
          <w:rFonts w:hint="eastAsia"/>
        </w:rPr>
        <w:t>（类似变成语言中</w:t>
      </w:r>
      <w:r w:rsidR="00FA2A41" w:rsidRPr="004F192C">
        <w:rPr>
          <w:rFonts w:ascii="Times New Roman" w:hAnsi="Times New Roman" w:cs="Times New Roman"/>
        </w:rPr>
        <w:t>goto</w:t>
      </w:r>
      <w:r w:rsidR="00FA2A41">
        <w:rPr>
          <w:rFonts w:hint="eastAsia"/>
        </w:rPr>
        <w:t>语句往往会影响程序的可理解性）</w:t>
      </w:r>
      <w:r>
        <w:rPr>
          <w:rFonts w:hint="eastAsia"/>
        </w:rPr>
        <w:t>，因为每增加一个循环的出口或者入口都会使得这个循环</w:t>
      </w:r>
      <w:r w:rsidR="0023173B">
        <w:rPr>
          <w:rFonts w:hint="eastAsia"/>
        </w:rPr>
        <w:t>被执</w:t>
      </w:r>
      <w:r>
        <w:rPr>
          <w:rFonts w:hint="eastAsia"/>
        </w:rPr>
        <w:t>行的可能性增加。</w:t>
      </w:r>
      <w:r w:rsidR="00E248D7">
        <w:rPr>
          <w:rFonts w:hint="eastAsia"/>
        </w:rPr>
        <w:t>例如图4.8是一个</w:t>
      </w:r>
      <w:r w:rsidR="00A76D5D">
        <w:rPr>
          <w:rFonts w:hint="eastAsia"/>
        </w:rPr>
        <w:t>含有非结构化循环结构的业务流程模型。任务</w:t>
      </w:r>
      <w:r w:rsidR="00A76D5D" w:rsidRPr="004F192C">
        <w:rPr>
          <w:rFonts w:ascii="Times New Roman" w:hAnsi="Times New Roman" w:cs="Times New Roman"/>
        </w:rPr>
        <w:t>T1</w:t>
      </w:r>
      <w:r w:rsidR="004B112F" w:rsidRPr="004F192C">
        <w:rPr>
          <w:rFonts w:ascii="Times New Roman" w:hAnsi="Times New Roman" w:cs="Times New Roman"/>
        </w:rPr>
        <w:t>、</w:t>
      </w:r>
      <w:r w:rsidR="00A76D5D" w:rsidRPr="004F192C">
        <w:rPr>
          <w:rFonts w:ascii="Times New Roman" w:hAnsi="Times New Roman" w:cs="Times New Roman"/>
        </w:rPr>
        <w:t>T3</w:t>
      </w:r>
      <w:r w:rsidR="004B112F" w:rsidRPr="004F192C">
        <w:rPr>
          <w:rFonts w:ascii="Times New Roman" w:hAnsi="Times New Roman" w:cs="Times New Roman"/>
        </w:rPr>
        <w:t>、</w:t>
      </w:r>
      <w:r w:rsidR="00A76D5D" w:rsidRPr="004F192C">
        <w:rPr>
          <w:rFonts w:ascii="Times New Roman" w:hAnsi="Times New Roman" w:cs="Times New Roman"/>
        </w:rPr>
        <w:t>T5</w:t>
      </w:r>
      <w:r w:rsidR="00A76D5D">
        <w:t>构成了一个</w:t>
      </w:r>
      <w:r w:rsidR="00A76D5D">
        <w:rPr>
          <w:rFonts w:hint="eastAsia"/>
        </w:rPr>
        <w:t>循环</w:t>
      </w:r>
      <w:r w:rsidR="00A76D5D">
        <w:t>结构</w:t>
      </w:r>
      <w:r w:rsidR="00C63361">
        <w:rPr>
          <w:rFonts w:hint="eastAsia"/>
        </w:rPr>
        <w:t>，</w:t>
      </w:r>
      <w:r w:rsidR="00A76D5D">
        <w:t>在这个循环结构中有两个循环入口</w:t>
      </w:r>
      <w:r w:rsidR="00A76D5D">
        <w:rPr>
          <w:rFonts w:hint="eastAsia"/>
        </w:rPr>
        <w:t>(</w:t>
      </w:r>
      <w:r w:rsidR="00A76D5D">
        <w:t>任务</w:t>
      </w:r>
      <w:r w:rsidR="00A76D5D" w:rsidRPr="004F192C">
        <w:rPr>
          <w:rFonts w:ascii="Times New Roman" w:hAnsi="Times New Roman" w:cs="Times New Roman"/>
        </w:rPr>
        <w:t>T0</w:t>
      </w:r>
      <w:r w:rsidR="00C63361">
        <w:rPr>
          <w:rFonts w:hint="eastAsia"/>
        </w:rPr>
        <w:t>、</w:t>
      </w:r>
      <w:r w:rsidR="00A76D5D">
        <w:t>任务</w:t>
      </w:r>
      <w:r w:rsidR="00A76D5D" w:rsidRPr="004F192C">
        <w:rPr>
          <w:rFonts w:ascii="Times New Roman" w:hAnsi="Times New Roman" w:cs="Times New Roman"/>
        </w:rPr>
        <w:t>T7</w:t>
      </w:r>
      <w:r w:rsidR="00A76D5D">
        <w:rPr>
          <w:rFonts w:hint="eastAsia"/>
        </w:rPr>
        <w:t>)</w:t>
      </w:r>
      <w:r w:rsidR="00C63361">
        <w:rPr>
          <w:rFonts w:hint="eastAsia"/>
        </w:rPr>
        <w:t>和</w:t>
      </w:r>
      <w:r w:rsidR="00A76D5D">
        <w:t>两个循环出口</w:t>
      </w:r>
      <w:r w:rsidR="00A76D5D">
        <w:rPr>
          <w:rFonts w:hint="eastAsia"/>
        </w:rPr>
        <w:t>（任务</w:t>
      </w:r>
      <w:r w:rsidR="00A76D5D" w:rsidRPr="004F192C">
        <w:rPr>
          <w:rFonts w:ascii="Times New Roman" w:hAnsi="Times New Roman" w:cs="Times New Roman"/>
        </w:rPr>
        <w:t>T4</w:t>
      </w:r>
      <w:r w:rsidR="00C63361">
        <w:rPr>
          <w:rFonts w:hint="eastAsia"/>
        </w:rPr>
        <w:t>、</w:t>
      </w:r>
      <w:r w:rsidR="00A76D5D">
        <w:t>任务</w:t>
      </w:r>
      <w:r w:rsidR="00A76D5D" w:rsidRPr="004F192C">
        <w:rPr>
          <w:rFonts w:ascii="Times New Roman" w:hAnsi="Times New Roman" w:cs="Times New Roman"/>
        </w:rPr>
        <w:t>T6</w:t>
      </w:r>
      <w:r w:rsidR="00A76D5D">
        <w:rPr>
          <w:rFonts w:hint="eastAsia"/>
        </w:rPr>
        <w:t>）。这两个循环入口和两个循环出口导致这个循环可以有多种</w:t>
      </w:r>
      <w:r w:rsidR="00FE03B4">
        <w:rPr>
          <w:rFonts w:hint="eastAsia"/>
        </w:rPr>
        <w:t>组合</w:t>
      </w:r>
      <w:r w:rsidR="00A76D5D">
        <w:rPr>
          <w:rFonts w:hint="eastAsia"/>
        </w:rPr>
        <w:t>行为</w:t>
      </w:r>
      <w:r w:rsidR="00186B0C">
        <w:rPr>
          <w:rFonts w:hint="eastAsia"/>
        </w:rPr>
        <w:t>，增加了流程挖掘</w:t>
      </w:r>
      <w:r w:rsidR="00A76D5D">
        <w:rPr>
          <w:rFonts w:hint="eastAsia"/>
        </w:rPr>
        <w:t>的难度。</w:t>
      </w:r>
    </w:p>
    <w:p w14:paraId="48F9A22D" w14:textId="77777777" w:rsidR="007A74EB" w:rsidRDefault="007A74EB" w:rsidP="004F192C">
      <w:pPr>
        <w:pStyle w:val="ab"/>
        <w:spacing w:before="120" w:after="120"/>
        <w:ind w:firstLineChars="0" w:firstLine="0"/>
      </w:pPr>
      <w:r>
        <w:rPr>
          <w:rFonts w:hint="eastAsia"/>
          <w:noProof/>
        </w:rPr>
        <w:drawing>
          <wp:inline distT="0" distB="0" distL="0" distR="0" wp14:anchorId="53F7F46A" wp14:editId="6A686524">
            <wp:extent cx="5400040" cy="1294130"/>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8ac.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1294130"/>
                    </a:xfrm>
                    <a:prstGeom prst="rect">
                      <a:avLst/>
                    </a:prstGeom>
                  </pic:spPr>
                </pic:pic>
              </a:graphicData>
            </a:graphic>
          </wp:inline>
        </w:drawing>
      </w:r>
    </w:p>
    <w:p w14:paraId="2BCF8512" w14:textId="77777777" w:rsidR="007A74EB" w:rsidRPr="00040389" w:rsidDel="0002197E" w:rsidRDefault="007A74EB" w:rsidP="007A74EB">
      <w:pPr>
        <w:jc w:val="center"/>
        <w:rPr>
          <w:del w:id="45" w:author="Wen Lijie" w:date="2015-04-27T22:28:00Z"/>
          <w:sz w:val="22"/>
        </w:rPr>
      </w:pPr>
      <w:r w:rsidRPr="009B12BB">
        <w:rPr>
          <w:sz w:val="22"/>
        </w:rPr>
        <w:t>图</w:t>
      </w:r>
      <w:r w:rsidRPr="009B12BB">
        <w:rPr>
          <w:sz w:val="22"/>
        </w:rPr>
        <w:t>4.</w:t>
      </w:r>
      <w:r>
        <w:rPr>
          <w:sz w:val="22"/>
        </w:rPr>
        <w:t>8</w:t>
      </w:r>
      <w:r>
        <w:rPr>
          <w:sz w:val="22"/>
        </w:rPr>
        <w:t>一个含有</w:t>
      </w:r>
      <w:r>
        <w:rPr>
          <w:rFonts w:hint="eastAsia"/>
          <w:sz w:val="22"/>
        </w:rPr>
        <w:t>非结构化循环结构的业务流程</w:t>
      </w:r>
      <w:r>
        <w:rPr>
          <w:sz w:val="22"/>
        </w:rPr>
        <w:t>模型</w:t>
      </w:r>
    </w:p>
    <w:p w14:paraId="5330CC85" w14:textId="77777777" w:rsidR="007A74EB" w:rsidRPr="007A74EB" w:rsidRDefault="007A74EB" w:rsidP="004F192C">
      <w:pPr>
        <w:jc w:val="center"/>
      </w:pPr>
    </w:p>
    <w:p w14:paraId="1222E103" w14:textId="77777777" w:rsidR="00440344" w:rsidRDefault="00440344" w:rsidP="00BD4768">
      <w:pPr>
        <w:pStyle w:val="31"/>
        <w:numPr>
          <w:ilvl w:val="2"/>
          <w:numId w:val="7"/>
        </w:numPr>
      </w:pPr>
      <w:bookmarkStart w:id="46" w:name="_Toc415228196"/>
      <w:r>
        <w:t>短循环</w:t>
      </w:r>
      <w:bookmarkEnd w:id="46"/>
    </w:p>
    <w:p w14:paraId="5F1EE9A2" w14:textId="47C9BA59" w:rsidR="00186B0C" w:rsidRDefault="00186B0C" w:rsidP="006101E7">
      <w:pPr>
        <w:pStyle w:val="ab"/>
        <w:spacing w:beforeLines="0" w:before="0" w:afterLines="0" w:after="0" w:line="400" w:lineRule="exact"/>
      </w:pPr>
      <w:r>
        <w:rPr>
          <w:rFonts w:hint="eastAsia"/>
        </w:rPr>
        <w:t>在一个流程中，一个任务可能会被连续的执行多次，这种情形在其对应的业务流程模型</w:t>
      </w:r>
      <w:r w:rsidR="005469BD">
        <w:rPr>
          <w:rFonts w:hint="eastAsia"/>
        </w:rPr>
        <w:t>中的反映就是一个短循环结构</w:t>
      </w:r>
      <w:r>
        <w:rPr>
          <w:rFonts w:hint="eastAsia"/>
        </w:rPr>
        <w:t>。图4.9给出了一个含有短循环结构的业务流程模型。在这个模型中，任务</w:t>
      </w:r>
      <w:r w:rsidRPr="004F192C">
        <w:rPr>
          <w:rFonts w:ascii="Times New Roman" w:hAnsi="Times New Roman" w:cs="Times New Roman"/>
        </w:rPr>
        <w:t>T4</w:t>
      </w:r>
      <w:r>
        <w:t>处于一个短循环中</w:t>
      </w:r>
      <w:r>
        <w:rPr>
          <w:rFonts w:hint="eastAsia"/>
        </w:rPr>
        <w:t>，即</w:t>
      </w:r>
      <w:r w:rsidRPr="004F192C">
        <w:rPr>
          <w:rFonts w:ascii="Times New Roman" w:hAnsi="Times New Roman" w:cs="Times New Roman"/>
        </w:rPr>
        <w:t>T4</w:t>
      </w:r>
      <w:r>
        <w:t>可以被连续多次的执行</w:t>
      </w:r>
      <w:r>
        <w:rPr>
          <w:rFonts w:hint="eastAsia"/>
        </w:rPr>
        <w:t>。</w:t>
      </w:r>
      <w:r>
        <w:t>一个处于短循环中的任务在流程模型对应的事件日志</w:t>
      </w:r>
      <w:r w:rsidR="00F532C0">
        <w:t>中的表现为任务在一</w:t>
      </w:r>
      <w:r w:rsidR="00F532C0">
        <w:rPr>
          <w:rFonts w:hint="eastAsia"/>
        </w:rPr>
        <w:t>条</w:t>
      </w:r>
      <w:r w:rsidR="00F532C0">
        <w:t>事件轨迹中多次连续出现</w:t>
      </w:r>
      <w:r>
        <w:rPr>
          <w:rFonts w:hint="eastAsia"/>
        </w:rPr>
        <w:t>。</w:t>
      </w:r>
    </w:p>
    <w:p w14:paraId="3FF5D8DF" w14:textId="77777777" w:rsidR="00186B0C" w:rsidRDefault="00186B0C" w:rsidP="00436E30">
      <w:pPr>
        <w:pStyle w:val="ab"/>
        <w:spacing w:before="120" w:after="120"/>
        <w:ind w:firstLineChars="0" w:firstLine="0"/>
      </w:pPr>
      <w:r>
        <w:rPr>
          <w:rFonts w:hint="eastAsia"/>
          <w:noProof/>
        </w:rPr>
        <w:lastRenderedPageBreak/>
        <w:drawing>
          <wp:inline distT="0" distB="0" distL="0" distR="0" wp14:anchorId="41FCFFBA" wp14:editId="21EB60C2">
            <wp:extent cx="5400040" cy="11239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9sl.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1123950"/>
                    </a:xfrm>
                    <a:prstGeom prst="rect">
                      <a:avLst/>
                    </a:prstGeom>
                  </pic:spPr>
                </pic:pic>
              </a:graphicData>
            </a:graphic>
          </wp:inline>
        </w:drawing>
      </w:r>
    </w:p>
    <w:p w14:paraId="558DC7DD" w14:textId="77777777" w:rsidR="00186B0C" w:rsidRPr="00040389" w:rsidRDefault="00186B0C" w:rsidP="00186B0C">
      <w:pPr>
        <w:jc w:val="center"/>
        <w:rPr>
          <w:sz w:val="22"/>
        </w:rPr>
      </w:pPr>
      <w:r w:rsidRPr="009B12BB">
        <w:rPr>
          <w:sz w:val="22"/>
        </w:rPr>
        <w:t>图</w:t>
      </w:r>
      <w:r w:rsidRPr="009B12BB">
        <w:rPr>
          <w:sz w:val="22"/>
        </w:rPr>
        <w:t>4.</w:t>
      </w:r>
      <w:r>
        <w:rPr>
          <w:sz w:val="22"/>
        </w:rPr>
        <w:t>9</w:t>
      </w:r>
      <w:r>
        <w:rPr>
          <w:sz w:val="22"/>
        </w:rPr>
        <w:t>一个含有</w:t>
      </w:r>
      <w:r>
        <w:rPr>
          <w:rFonts w:hint="eastAsia"/>
          <w:sz w:val="22"/>
        </w:rPr>
        <w:t>短循环结构的业务流程</w:t>
      </w:r>
      <w:r>
        <w:rPr>
          <w:sz w:val="22"/>
        </w:rPr>
        <w:t>模型</w:t>
      </w:r>
    </w:p>
    <w:p w14:paraId="3B3955DB" w14:textId="77777777" w:rsidR="00440344" w:rsidRDefault="00440344" w:rsidP="00BD4768">
      <w:pPr>
        <w:pStyle w:val="31"/>
        <w:numPr>
          <w:ilvl w:val="2"/>
          <w:numId w:val="7"/>
        </w:numPr>
      </w:pPr>
      <w:bookmarkStart w:id="47" w:name="_Toc415228197"/>
      <w:r>
        <w:t>嵌套循环</w:t>
      </w:r>
      <w:bookmarkEnd w:id="47"/>
    </w:p>
    <w:p w14:paraId="219F93F8" w14:textId="05388191" w:rsidR="006101E7" w:rsidRDefault="00186B0C" w:rsidP="006101E7">
      <w:pPr>
        <w:pStyle w:val="ab"/>
        <w:spacing w:beforeLines="0" w:before="0" w:afterLines="0" w:after="0" w:line="400" w:lineRule="exact"/>
      </w:pPr>
      <w:r>
        <w:t>一个含有嵌套循环的业务流程模型是</w:t>
      </w:r>
      <w:r w:rsidR="006101E7">
        <w:t>指这个模型中含有不少于两个循环</w:t>
      </w:r>
      <w:r w:rsidR="006101E7">
        <w:rPr>
          <w:rFonts w:hint="eastAsia"/>
        </w:rPr>
        <w:t>，</w:t>
      </w:r>
      <w:r w:rsidR="006101E7">
        <w:t>且这些循环</w:t>
      </w:r>
      <w:r w:rsidR="006101E7">
        <w:rPr>
          <w:rFonts w:hint="eastAsia"/>
        </w:rPr>
        <w:t>共享</w:t>
      </w:r>
      <w:r w:rsidR="006101E7">
        <w:t>一部分节点。例如</w:t>
      </w:r>
      <w:r w:rsidR="006101E7">
        <w:rPr>
          <w:rFonts w:hint="eastAsia"/>
        </w:rPr>
        <w:t>图4.10是一个含有嵌套</w:t>
      </w:r>
      <w:r w:rsidR="006101E7">
        <w:t>循环的业务流程模型。在这个模型中一共有两个循环结构</w:t>
      </w:r>
      <w:r w:rsidR="006101E7">
        <w:rPr>
          <w:rFonts w:hint="eastAsia"/>
        </w:rPr>
        <w:t>：</w:t>
      </w:r>
      <w:r w:rsidR="006101E7">
        <w:t>任务</w:t>
      </w:r>
      <w:r w:rsidR="006101E7" w:rsidRPr="002F34BA">
        <w:rPr>
          <w:rFonts w:ascii="Times New Roman" w:hAnsi="Times New Roman" w:cs="Times New Roman"/>
        </w:rPr>
        <w:t>T1</w:t>
      </w:r>
      <w:r w:rsidR="00106EB3">
        <w:rPr>
          <w:rFonts w:hint="eastAsia"/>
        </w:rPr>
        <w:t>、</w:t>
      </w:r>
      <w:r w:rsidR="006101E7" w:rsidRPr="002F34BA">
        <w:rPr>
          <w:rFonts w:ascii="Times New Roman" w:hAnsi="Times New Roman" w:cs="Times New Roman"/>
        </w:rPr>
        <w:t>T2</w:t>
      </w:r>
      <w:r w:rsidR="006101E7">
        <w:t>和</w:t>
      </w:r>
      <w:r w:rsidR="006101E7" w:rsidRPr="002F34BA">
        <w:rPr>
          <w:rFonts w:ascii="Times New Roman" w:hAnsi="Times New Roman" w:cs="Times New Roman"/>
        </w:rPr>
        <w:t>T6</w:t>
      </w:r>
      <w:r w:rsidR="006101E7">
        <w:t>构成一个循环结构</w:t>
      </w:r>
      <w:r w:rsidR="006101E7">
        <w:rPr>
          <w:rFonts w:hint="eastAsia"/>
        </w:rPr>
        <w:t>，</w:t>
      </w:r>
      <w:r w:rsidR="006101E7">
        <w:t>任务</w:t>
      </w:r>
      <w:r w:rsidR="006101E7" w:rsidRPr="002F34BA">
        <w:rPr>
          <w:rFonts w:ascii="Times New Roman" w:hAnsi="Times New Roman" w:cs="Times New Roman"/>
        </w:rPr>
        <w:t>T2</w:t>
      </w:r>
      <w:r w:rsidR="006101E7">
        <w:t>和</w:t>
      </w:r>
      <w:r w:rsidR="006101E7" w:rsidRPr="002F34BA">
        <w:rPr>
          <w:rFonts w:ascii="Times New Roman" w:hAnsi="Times New Roman" w:cs="Times New Roman"/>
        </w:rPr>
        <w:t>T7</w:t>
      </w:r>
      <w:r w:rsidR="006101E7">
        <w:t>构成另一个循环结构</w:t>
      </w:r>
      <w:r w:rsidR="006101E7">
        <w:rPr>
          <w:rFonts w:hint="eastAsia"/>
        </w:rPr>
        <w:t>。</w:t>
      </w:r>
      <w:r w:rsidR="006101E7">
        <w:t>其中任务</w:t>
      </w:r>
      <w:r w:rsidR="006101E7" w:rsidRPr="002F34BA">
        <w:rPr>
          <w:rFonts w:ascii="Times New Roman" w:hAnsi="Times New Roman" w:cs="Times New Roman"/>
        </w:rPr>
        <w:t>T2</w:t>
      </w:r>
      <w:r w:rsidR="006101E7">
        <w:rPr>
          <w:rFonts w:hint="eastAsia"/>
        </w:rPr>
        <w:t>同时出现在这两个循环结构中。因为这两个循环中包含公共部分，这增加了挖掘的难度，因为流程模型的执行中可能会从一个循环中跳转到另一个循环中。</w:t>
      </w:r>
    </w:p>
    <w:p w14:paraId="01FC49AB" w14:textId="77777777" w:rsidR="00186B0C" w:rsidRDefault="006101E7" w:rsidP="00436E30">
      <w:pPr>
        <w:pStyle w:val="ab"/>
        <w:spacing w:before="120" w:after="120"/>
        <w:ind w:firstLineChars="0" w:firstLine="0"/>
      </w:pPr>
      <w:r>
        <w:rPr>
          <w:rFonts w:hint="eastAsia"/>
          <w:noProof/>
        </w:rPr>
        <w:drawing>
          <wp:inline distT="0" distB="0" distL="0" distR="0" wp14:anchorId="5DEBB250" wp14:editId="36249DFA">
            <wp:extent cx="5400040" cy="13652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10nl.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1365250"/>
                    </a:xfrm>
                    <a:prstGeom prst="rect">
                      <a:avLst/>
                    </a:prstGeom>
                  </pic:spPr>
                </pic:pic>
              </a:graphicData>
            </a:graphic>
          </wp:inline>
        </w:drawing>
      </w:r>
    </w:p>
    <w:p w14:paraId="46A2DDEB" w14:textId="77777777" w:rsidR="006101E7" w:rsidRPr="00040389" w:rsidRDefault="006101E7" w:rsidP="006101E7">
      <w:pPr>
        <w:jc w:val="center"/>
        <w:rPr>
          <w:sz w:val="22"/>
        </w:rPr>
      </w:pPr>
      <w:r w:rsidRPr="009B12BB">
        <w:rPr>
          <w:sz w:val="22"/>
        </w:rPr>
        <w:t>图</w:t>
      </w:r>
      <w:r w:rsidRPr="009B12BB">
        <w:rPr>
          <w:sz w:val="22"/>
        </w:rPr>
        <w:t>4.</w:t>
      </w:r>
      <w:r>
        <w:rPr>
          <w:sz w:val="22"/>
        </w:rPr>
        <w:t>10</w:t>
      </w:r>
      <w:r>
        <w:rPr>
          <w:sz w:val="22"/>
        </w:rPr>
        <w:t>一个含有</w:t>
      </w:r>
      <w:r>
        <w:rPr>
          <w:rFonts w:hint="eastAsia"/>
          <w:sz w:val="22"/>
        </w:rPr>
        <w:t>嵌套循环结构的业务流程</w:t>
      </w:r>
      <w:r>
        <w:rPr>
          <w:sz w:val="22"/>
        </w:rPr>
        <w:t>模型</w:t>
      </w:r>
    </w:p>
    <w:p w14:paraId="71284E12" w14:textId="77777777" w:rsidR="003974DE" w:rsidRDefault="00440344" w:rsidP="00CF0A84">
      <w:pPr>
        <w:pStyle w:val="2"/>
      </w:pPr>
      <w:bookmarkStart w:id="48" w:name="_Toc415228198"/>
      <w:commentRangeStart w:id="49"/>
      <w:r>
        <w:t>实验评估</w:t>
      </w:r>
      <w:bookmarkEnd w:id="48"/>
      <w:commentRangeEnd w:id="49"/>
      <w:r w:rsidR="007544CB">
        <w:rPr>
          <w:rStyle w:val="af"/>
          <w:rFonts w:asciiTheme="minorHAnsi" w:eastAsiaTheme="minorEastAsia" w:hAnsiTheme="minorHAnsi" w:cstheme="minorBidi"/>
          <w:bCs w:val="0"/>
        </w:rPr>
        <w:commentReference w:id="49"/>
      </w:r>
    </w:p>
    <w:p w14:paraId="3248073E" w14:textId="77777777" w:rsidR="0037568E" w:rsidRPr="00B853E6" w:rsidRDefault="0037568E" w:rsidP="00FC0A91">
      <w:pPr>
        <w:pStyle w:val="ab"/>
        <w:spacing w:beforeLines="0" w:before="0" w:afterLines="0" w:after="0" w:line="400" w:lineRule="exact"/>
      </w:pPr>
      <w:r>
        <w:rPr>
          <w:rFonts w:hint="eastAsia"/>
        </w:rPr>
        <w:t>本节对面向流程挖掘算法的典型流程挖掘模型库进行实验。实验分为两个部分，分别评估流程模型特征选取和构建的典型模型库。本节进行的实验均</w:t>
      </w:r>
      <w:r w:rsidR="00B853E6">
        <w:rPr>
          <w:rFonts w:hint="eastAsia"/>
        </w:rPr>
        <w:t>实现</w:t>
      </w:r>
      <w:r>
        <w:rPr>
          <w:rFonts w:hint="eastAsia"/>
        </w:rPr>
        <w:t>在开源的业务流程</w:t>
      </w:r>
      <w:r w:rsidR="00B853E6">
        <w:rPr>
          <w:rFonts w:hint="eastAsia"/>
        </w:rPr>
        <w:t>模型与实例管理系统B</w:t>
      </w:r>
      <w:r w:rsidR="00B853E6">
        <w:t>eehiveZ</w:t>
      </w:r>
      <w:r w:rsidR="00B853E6" w:rsidRPr="00B853E6">
        <w:rPr>
          <w:rFonts w:hint="eastAsia"/>
          <w:highlight w:val="yellow"/>
        </w:rPr>
        <w:t>【引用】</w:t>
      </w:r>
      <w:r w:rsidR="00B853E6">
        <w:rPr>
          <w:rFonts w:hint="eastAsia"/>
        </w:rPr>
        <w:t>。实验用计算机为</w:t>
      </w:r>
      <w:r w:rsidR="00B853E6" w:rsidRPr="00346C56">
        <w:rPr>
          <w:rFonts w:ascii="Times New Roman" w:hAnsi="Times New Roman" w:cs="Times New Roman"/>
        </w:rPr>
        <w:t>Intel®Core™i7-2600@3.4GHz,</w:t>
      </w:r>
      <w:commentRangeStart w:id="50"/>
      <w:r w:rsidR="00B853E6" w:rsidRPr="00346C56">
        <w:rPr>
          <w:rFonts w:ascii="Times New Roman" w:hAnsi="Times New Roman" w:cs="Times New Roman"/>
        </w:rPr>
        <w:t>8GB</w:t>
      </w:r>
      <w:r w:rsidR="00B853E6">
        <w:t>内存</w:t>
      </w:r>
      <w:commentRangeEnd w:id="50"/>
      <w:r w:rsidR="00D9576A">
        <w:rPr>
          <w:rStyle w:val="af"/>
          <w:rFonts w:asciiTheme="minorHAnsi" w:hAnsiTheme="minorHAnsi"/>
        </w:rPr>
        <w:commentReference w:id="50"/>
      </w:r>
      <w:r w:rsidR="00B853E6">
        <w:rPr>
          <w:rFonts w:hint="eastAsia"/>
        </w:rPr>
        <w:t>。</w:t>
      </w:r>
    </w:p>
    <w:p w14:paraId="104AB55C" w14:textId="77777777" w:rsidR="00440344" w:rsidRPr="00AE6D52" w:rsidRDefault="00440344" w:rsidP="00BD4768">
      <w:pPr>
        <w:pStyle w:val="aa"/>
        <w:keepNext/>
        <w:keepLines/>
        <w:numPr>
          <w:ilvl w:val="0"/>
          <w:numId w:val="4"/>
        </w:numPr>
        <w:spacing w:before="240" w:after="120" w:line="400" w:lineRule="exact"/>
        <w:ind w:firstLineChars="0"/>
        <w:jc w:val="left"/>
        <w:outlineLvl w:val="2"/>
        <w:rPr>
          <w:rFonts w:ascii="黑体" w:eastAsia="黑体" w:hAnsi="黑体"/>
          <w:bCs/>
          <w:vanish/>
          <w:sz w:val="26"/>
          <w:szCs w:val="26"/>
        </w:rPr>
      </w:pPr>
      <w:bookmarkStart w:id="51" w:name="_Toc414998213"/>
      <w:bookmarkStart w:id="52" w:name="_Toc415053565"/>
      <w:bookmarkStart w:id="53" w:name="_Toc415054612"/>
      <w:bookmarkStart w:id="54" w:name="_Toc415147096"/>
      <w:bookmarkStart w:id="55" w:name="_Toc415228199"/>
      <w:bookmarkEnd w:id="51"/>
      <w:bookmarkEnd w:id="52"/>
      <w:bookmarkEnd w:id="53"/>
      <w:bookmarkEnd w:id="54"/>
      <w:bookmarkEnd w:id="55"/>
      <w:commentRangeStart w:id="56"/>
    </w:p>
    <w:p w14:paraId="1D1C4A1D" w14:textId="77777777" w:rsidR="00440344" w:rsidRPr="00AE6D52" w:rsidRDefault="00440344" w:rsidP="00BD4768">
      <w:pPr>
        <w:pStyle w:val="aa"/>
        <w:keepNext/>
        <w:keepLines/>
        <w:numPr>
          <w:ilvl w:val="0"/>
          <w:numId w:val="4"/>
        </w:numPr>
        <w:spacing w:before="240" w:after="120" w:line="400" w:lineRule="exact"/>
        <w:ind w:firstLineChars="0"/>
        <w:jc w:val="left"/>
        <w:outlineLvl w:val="2"/>
        <w:rPr>
          <w:rFonts w:ascii="黑体" w:eastAsia="黑体" w:hAnsi="黑体"/>
          <w:bCs/>
          <w:vanish/>
          <w:sz w:val="26"/>
          <w:szCs w:val="26"/>
        </w:rPr>
      </w:pPr>
      <w:bookmarkStart w:id="57" w:name="_Toc414998214"/>
      <w:bookmarkStart w:id="58" w:name="_Toc415053566"/>
      <w:bookmarkStart w:id="59" w:name="_Toc415054613"/>
      <w:bookmarkStart w:id="60" w:name="_Toc415147097"/>
      <w:bookmarkStart w:id="61" w:name="_Toc415228200"/>
      <w:bookmarkEnd w:id="57"/>
      <w:bookmarkEnd w:id="58"/>
      <w:bookmarkEnd w:id="59"/>
      <w:bookmarkEnd w:id="60"/>
      <w:bookmarkEnd w:id="61"/>
    </w:p>
    <w:p w14:paraId="6153FD25" w14:textId="77777777" w:rsidR="00440344" w:rsidRPr="00AE6D52" w:rsidRDefault="00440344" w:rsidP="00BD4768">
      <w:pPr>
        <w:pStyle w:val="aa"/>
        <w:keepNext/>
        <w:keepLines/>
        <w:numPr>
          <w:ilvl w:val="0"/>
          <w:numId w:val="4"/>
        </w:numPr>
        <w:spacing w:before="240" w:after="120" w:line="400" w:lineRule="exact"/>
        <w:ind w:firstLineChars="0"/>
        <w:jc w:val="left"/>
        <w:outlineLvl w:val="2"/>
        <w:rPr>
          <w:rFonts w:ascii="黑体" w:eastAsia="黑体" w:hAnsi="黑体"/>
          <w:bCs/>
          <w:vanish/>
          <w:sz w:val="26"/>
          <w:szCs w:val="26"/>
        </w:rPr>
      </w:pPr>
      <w:bookmarkStart w:id="62" w:name="_Toc414998215"/>
      <w:bookmarkStart w:id="63" w:name="_Toc415053567"/>
      <w:bookmarkStart w:id="64" w:name="_Toc415054614"/>
      <w:bookmarkStart w:id="65" w:name="_Toc415147098"/>
      <w:bookmarkStart w:id="66" w:name="_Toc415228201"/>
      <w:bookmarkEnd w:id="62"/>
      <w:bookmarkEnd w:id="63"/>
      <w:bookmarkEnd w:id="64"/>
      <w:bookmarkEnd w:id="65"/>
      <w:bookmarkEnd w:id="66"/>
    </w:p>
    <w:p w14:paraId="6E2360A3" w14:textId="77777777" w:rsidR="00440344" w:rsidRPr="00AE6D52" w:rsidRDefault="00440344"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67" w:name="_Toc414998216"/>
      <w:bookmarkStart w:id="68" w:name="_Toc415053568"/>
      <w:bookmarkStart w:id="69" w:name="_Toc415054615"/>
      <w:bookmarkStart w:id="70" w:name="_Toc415147099"/>
      <w:bookmarkStart w:id="71" w:name="_Toc415228202"/>
      <w:bookmarkEnd w:id="67"/>
      <w:bookmarkEnd w:id="68"/>
      <w:bookmarkEnd w:id="69"/>
      <w:bookmarkEnd w:id="70"/>
      <w:bookmarkEnd w:id="71"/>
    </w:p>
    <w:p w14:paraId="5E3F3224" w14:textId="77777777" w:rsidR="00440344" w:rsidRPr="00AE6D52" w:rsidRDefault="00440344"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72" w:name="_Toc414998217"/>
      <w:bookmarkStart w:id="73" w:name="_Toc415053569"/>
      <w:bookmarkStart w:id="74" w:name="_Toc415054616"/>
      <w:bookmarkStart w:id="75" w:name="_Toc415147100"/>
      <w:bookmarkStart w:id="76" w:name="_Toc415228203"/>
      <w:bookmarkEnd w:id="72"/>
      <w:bookmarkEnd w:id="73"/>
      <w:bookmarkEnd w:id="74"/>
      <w:bookmarkEnd w:id="75"/>
      <w:bookmarkEnd w:id="76"/>
    </w:p>
    <w:p w14:paraId="397382B1" w14:textId="77777777" w:rsidR="00440344" w:rsidRPr="00AE6D52" w:rsidRDefault="00440344"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77" w:name="_Toc414998218"/>
      <w:bookmarkStart w:id="78" w:name="_Toc415053570"/>
      <w:bookmarkStart w:id="79" w:name="_Toc415054617"/>
      <w:bookmarkStart w:id="80" w:name="_Toc415147101"/>
      <w:bookmarkStart w:id="81" w:name="_Toc415228204"/>
      <w:bookmarkEnd w:id="77"/>
      <w:bookmarkEnd w:id="78"/>
      <w:bookmarkEnd w:id="79"/>
      <w:bookmarkEnd w:id="80"/>
      <w:bookmarkEnd w:id="81"/>
    </w:p>
    <w:p w14:paraId="1F69A48F" w14:textId="77777777" w:rsidR="00440344" w:rsidRPr="00AE6D52" w:rsidRDefault="00440344"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82" w:name="_Toc414998219"/>
      <w:bookmarkStart w:id="83" w:name="_Toc415053571"/>
      <w:bookmarkStart w:id="84" w:name="_Toc415054618"/>
      <w:bookmarkStart w:id="85" w:name="_Toc415147102"/>
      <w:bookmarkStart w:id="86" w:name="_Toc415228205"/>
      <w:bookmarkEnd w:id="82"/>
      <w:bookmarkEnd w:id="83"/>
      <w:bookmarkEnd w:id="84"/>
      <w:bookmarkEnd w:id="85"/>
      <w:bookmarkEnd w:id="86"/>
    </w:p>
    <w:p w14:paraId="32DAB6C6" w14:textId="77777777" w:rsidR="00B853E6" w:rsidRDefault="00B853E6" w:rsidP="00BD4768">
      <w:pPr>
        <w:pStyle w:val="31"/>
        <w:numPr>
          <w:ilvl w:val="2"/>
          <w:numId w:val="4"/>
        </w:numPr>
      </w:pPr>
      <w:bookmarkStart w:id="87" w:name="_Toc415228206"/>
      <w:r>
        <w:t>数据集</w:t>
      </w:r>
    </w:p>
    <w:commentRangeEnd w:id="56"/>
    <w:p w14:paraId="0BA2A5F2" w14:textId="77777777" w:rsidR="00876343" w:rsidRDefault="00407684" w:rsidP="00407684">
      <w:pPr>
        <w:pStyle w:val="ab"/>
        <w:spacing w:beforeLines="0" w:before="0" w:afterLines="0" w:after="0" w:line="400" w:lineRule="exact"/>
        <w:ind w:firstLine="420"/>
      </w:pPr>
      <w:r>
        <w:rPr>
          <w:rStyle w:val="af"/>
          <w:rFonts w:asciiTheme="minorHAnsi" w:hAnsiTheme="minorHAnsi"/>
        </w:rPr>
        <w:commentReference w:id="56"/>
      </w:r>
      <w:r w:rsidR="00876343">
        <w:t>为了保证实验的有效与完整</w:t>
      </w:r>
      <w:r w:rsidR="00876343">
        <w:rPr>
          <w:rFonts w:hint="eastAsia"/>
        </w:rPr>
        <w:t>，</w:t>
      </w:r>
      <w:r w:rsidR="00876343">
        <w:t>分别对人工模型集合和真实数据集进行了实验</w:t>
      </w:r>
      <w:r w:rsidR="00876343">
        <w:rPr>
          <w:rFonts w:hint="eastAsia"/>
        </w:rPr>
        <w:t>。</w:t>
      </w:r>
      <w:r w:rsidR="00876343">
        <w:t>表</w:t>
      </w:r>
      <w:r w:rsidR="00876343">
        <w:rPr>
          <w:rFonts w:hint="eastAsia"/>
        </w:rPr>
        <w:t>4.1中展示了各个数据集中模型的统计信息。</w:t>
      </w:r>
    </w:p>
    <w:p w14:paraId="79C4EA7C" w14:textId="77777777" w:rsidR="00D9295A" w:rsidRPr="00D9295A" w:rsidRDefault="00D9295A" w:rsidP="00D9295A">
      <w:pPr>
        <w:jc w:val="center"/>
        <w:rPr>
          <w:sz w:val="22"/>
        </w:rPr>
      </w:pPr>
      <w:r>
        <w:rPr>
          <w:sz w:val="22"/>
        </w:rPr>
        <w:t>表</w:t>
      </w:r>
      <w:r w:rsidRPr="009B12BB">
        <w:rPr>
          <w:sz w:val="22"/>
        </w:rPr>
        <w:t>4.</w:t>
      </w:r>
      <w:r>
        <w:rPr>
          <w:sz w:val="22"/>
        </w:rPr>
        <w:t>1</w:t>
      </w:r>
      <w:commentRangeStart w:id="88"/>
      <w:r>
        <w:rPr>
          <w:sz w:val="22"/>
        </w:rPr>
        <w:t>数据集基本统计信息</w:t>
      </w:r>
      <w:commentRangeEnd w:id="88"/>
      <w:r w:rsidR="0001538C">
        <w:rPr>
          <w:rStyle w:val="af"/>
        </w:rPr>
        <w:commentReference w:id="88"/>
      </w:r>
      <w:r w:rsidRPr="00D9295A">
        <w:rPr>
          <w:rFonts w:hint="eastAsia"/>
          <w:sz w:val="22"/>
        </w:rPr>
        <w:t xml:space="preserve"> </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89" w:author="GUO Qinlong" w:date="2015-05-12T14:46:00Z">
          <w:tblPr>
            <w:tblStyle w:val="a5"/>
            <w:tblW w:w="0" w:type="auto"/>
            <w:tblLook w:val="04A0" w:firstRow="1" w:lastRow="0" w:firstColumn="1" w:lastColumn="0" w:noHBand="0" w:noVBand="1"/>
          </w:tblPr>
        </w:tblPrChange>
      </w:tblPr>
      <w:tblGrid>
        <w:gridCol w:w="957"/>
        <w:gridCol w:w="739"/>
        <w:gridCol w:w="756"/>
        <w:gridCol w:w="756"/>
        <w:gridCol w:w="756"/>
        <w:gridCol w:w="756"/>
        <w:gridCol w:w="756"/>
        <w:gridCol w:w="756"/>
        <w:gridCol w:w="756"/>
        <w:gridCol w:w="756"/>
        <w:gridCol w:w="756"/>
        <w:tblGridChange w:id="90">
          <w:tblGrid>
            <w:gridCol w:w="957"/>
            <w:gridCol w:w="739"/>
            <w:gridCol w:w="756"/>
            <w:gridCol w:w="756"/>
            <w:gridCol w:w="756"/>
            <w:gridCol w:w="756"/>
            <w:gridCol w:w="756"/>
            <w:gridCol w:w="756"/>
            <w:gridCol w:w="756"/>
            <w:gridCol w:w="756"/>
            <w:gridCol w:w="756"/>
          </w:tblGrid>
        </w:tblGridChange>
      </w:tblGrid>
      <w:tr w:rsidR="00436E30" w14:paraId="7C59AD12" w14:textId="77777777" w:rsidTr="008920F8">
        <w:tc>
          <w:tcPr>
            <w:tcW w:w="957" w:type="dxa"/>
            <w:vMerge w:val="restart"/>
            <w:tcBorders>
              <w:top w:val="single" w:sz="12" w:space="0" w:color="auto"/>
            </w:tcBorders>
            <w:vAlign w:val="center"/>
            <w:tcPrChange w:id="91" w:author="GUO Qinlong" w:date="2015-05-12T14:46:00Z">
              <w:tcPr>
                <w:tcW w:w="957" w:type="dxa"/>
                <w:vMerge w:val="restart"/>
                <w:vAlign w:val="center"/>
              </w:tcPr>
            </w:tcPrChange>
          </w:tcPr>
          <w:p w14:paraId="12649262" w14:textId="77777777" w:rsidR="00436E30" w:rsidRDefault="00436E30" w:rsidP="00436E30">
            <w:pPr>
              <w:pStyle w:val="ab"/>
              <w:spacing w:before="120" w:after="120"/>
              <w:ind w:firstLineChars="0" w:firstLine="0"/>
              <w:jc w:val="center"/>
            </w:pPr>
            <w:r>
              <w:rPr>
                <w:rFonts w:hint="eastAsia"/>
              </w:rPr>
              <w:lastRenderedPageBreak/>
              <w:t>数据集</w:t>
            </w:r>
          </w:p>
        </w:tc>
        <w:tc>
          <w:tcPr>
            <w:tcW w:w="739" w:type="dxa"/>
            <w:vMerge w:val="restart"/>
            <w:tcBorders>
              <w:top w:val="single" w:sz="12" w:space="0" w:color="auto"/>
            </w:tcBorders>
            <w:vAlign w:val="center"/>
            <w:tcPrChange w:id="92" w:author="GUO Qinlong" w:date="2015-05-12T14:46:00Z">
              <w:tcPr>
                <w:tcW w:w="739" w:type="dxa"/>
                <w:vMerge w:val="restart"/>
                <w:vAlign w:val="center"/>
              </w:tcPr>
            </w:tcPrChange>
          </w:tcPr>
          <w:p w14:paraId="37506C7B" w14:textId="77777777" w:rsidR="00436E30" w:rsidRDefault="00436E30" w:rsidP="00436E30">
            <w:pPr>
              <w:pStyle w:val="ab"/>
              <w:spacing w:before="120" w:after="120"/>
              <w:ind w:firstLineChars="0" w:firstLine="0"/>
              <w:jc w:val="center"/>
            </w:pPr>
            <w:r>
              <w:rPr>
                <w:rFonts w:hint="eastAsia"/>
              </w:rPr>
              <w:t>规模</w:t>
            </w:r>
          </w:p>
        </w:tc>
        <w:tc>
          <w:tcPr>
            <w:tcW w:w="2268" w:type="dxa"/>
            <w:gridSpan w:val="3"/>
            <w:tcBorders>
              <w:top w:val="single" w:sz="12" w:space="0" w:color="auto"/>
            </w:tcBorders>
            <w:tcPrChange w:id="93" w:author="GUO Qinlong" w:date="2015-05-12T14:46:00Z">
              <w:tcPr>
                <w:tcW w:w="2268" w:type="dxa"/>
                <w:gridSpan w:val="3"/>
              </w:tcPr>
            </w:tcPrChange>
          </w:tcPr>
          <w:p w14:paraId="235E6AF9" w14:textId="77777777" w:rsidR="00436E30" w:rsidRDefault="00436E30" w:rsidP="00436E30">
            <w:pPr>
              <w:pStyle w:val="ab"/>
              <w:spacing w:before="120" w:after="120"/>
              <w:ind w:firstLineChars="0" w:firstLine="0"/>
              <w:jc w:val="center"/>
            </w:pPr>
            <w:r>
              <w:t>平均值</w:t>
            </w:r>
          </w:p>
        </w:tc>
        <w:tc>
          <w:tcPr>
            <w:tcW w:w="2268" w:type="dxa"/>
            <w:gridSpan w:val="3"/>
            <w:tcBorders>
              <w:top w:val="single" w:sz="12" w:space="0" w:color="auto"/>
            </w:tcBorders>
            <w:tcPrChange w:id="94" w:author="GUO Qinlong" w:date="2015-05-12T14:46:00Z">
              <w:tcPr>
                <w:tcW w:w="2268" w:type="dxa"/>
                <w:gridSpan w:val="3"/>
              </w:tcPr>
            </w:tcPrChange>
          </w:tcPr>
          <w:p w14:paraId="783AA673" w14:textId="77777777" w:rsidR="00436E30" w:rsidRDefault="00436E30" w:rsidP="00436E30">
            <w:pPr>
              <w:pStyle w:val="ab"/>
              <w:spacing w:before="120" w:after="120"/>
              <w:ind w:firstLineChars="0" w:firstLine="0"/>
              <w:jc w:val="center"/>
            </w:pPr>
            <w:r>
              <w:t>最小值</w:t>
            </w:r>
          </w:p>
        </w:tc>
        <w:tc>
          <w:tcPr>
            <w:tcW w:w="2268" w:type="dxa"/>
            <w:gridSpan w:val="3"/>
            <w:tcBorders>
              <w:top w:val="single" w:sz="12" w:space="0" w:color="auto"/>
            </w:tcBorders>
            <w:tcPrChange w:id="95" w:author="GUO Qinlong" w:date="2015-05-12T14:46:00Z">
              <w:tcPr>
                <w:tcW w:w="2268" w:type="dxa"/>
                <w:gridSpan w:val="3"/>
              </w:tcPr>
            </w:tcPrChange>
          </w:tcPr>
          <w:p w14:paraId="7D107B5D" w14:textId="77777777" w:rsidR="00436E30" w:rsidRDefault="00436E30" w:rsidP="00436E30">
            <w:pPr>
              <w:pStyle w:val="ab"/>
              <w:spacing w:before="120" w:after="120"/>
              <w:ind w:firstLineChars="0" w:firstLine="0"/>
              <w:jc w:val="center"/>
            </w:pPr>
            <w:r>
              <w:t>最大值</w:t>
            </w:r>
          </w:p>
        </w:tc>
      </w:tr>
      <w:tr w:rsidR="00436E30" w14:paraId="3C846EAA" w14:textId="77777777" w:rsidTr="008920F8">
        <w:tc>
          <w:tcPr>
            <w:tcW w:w="957" w:type="dxa"/>
            <w:vMerge/>
            <w:tcBorders>
              <w:bottom w:val="single" w:sz="4" w:space="0" w:color="auto"/>
            </w:tcBorders>
            <w:tcPrChange w:id="96" w:author="GUO Qinlong" w:date="2015-05-12T14:46:00Z">
              <w:tcPr>
                <w:tcW w:w="957" w:type="dxa"/>
                <w:vMerge/>
              </w:tcPr>
            </w:tcPrChange>
          </w:tcPr>
          <w:p w14:paraId="17518959" w14:textId="77777777" w:rsidR="00436E30" w:rsidRDefault="00436E30" w:rsidP="0059478B">
            <w:pPr>
              <w:pStyle w:val="ab"/>
              <w:spacing w:before="120" w:after="120"/>
              <w:ind w:firstLineChars="0" w:firstLine="0"/>
            </w:pPr>
          </w:p>
        </w:tc>
        <w:tc>
          <w:tcPr>
            <w:tcW w:w="739" w:type="dxa"/>
            <w:vMerge/>
            <w:tcBorders>
              <w:bottom w:val="single" w:sz="4" w:space="0" w:color="auto"/>
            </w:tcBorders>
            <w:tcPrChange w:id="97" w:author="GUO Qinlong" w:date="2015-05-12T14:46:00Z">
              <w:tcPr>
                <w:tcW w:w="739" w:type="dxa"/>
                <w:vMerge/>
              </w:tcPr>
            </w:tcPrChange>
          </w:tcPr>
          <w:p w14:paraId="2E0ECDE9" w14:textId="77777777" w:rsidR="00436E30" w:rsidRDefault="00436E30" w:rsidP="0059478B">
            <w:pPr>
              <w:pStyle w:val="ab"/>
              <w:spacing w:before="120" w:after="120"/>
              <w:ind w:firstLineChars="0" w:firstLine="0"/>
            </w:pPr>
          </w:p>
        </w:tc>
        <w:tc>
          <w:tcPr>
            <w:tcW w:w="756" w:type="dxa"/>
            <w:tcBorders>
              <w:bottom w:val="single" w:sz="4" w:space="0" w:color="auto"/>
            </w:tcBorders>
            <w:tcPrChange w:id="98" w:author="GUO Qinlong" w:date="2015-05-12T14:46:00Z">
              <w:tcPr>
                <w:tcW w:w="756" w:type="dxa"/>
              </w:tcPr>
            </w:tcPrChange>
          </w:tcPr>
          <w:p w14:paraId="08FE2E6D" w14:textId="77777777" w:rsidR="00436E30" w:rsidRDefault="00436E30" w:rsidP="0059478B">
            <w:pPr>
              <w:pStyle w:val="ab"/>
              <w:spacing w:before="120" w:after="120"/>
              <w:ind w:firstLineChars="0" w:firstLine="0"/>
            </w:pPr>
            <w:r>
              <w:rPr>
                <w:rFonts w:hint="eastAsia"/>
              </w:rPr>
              <w:t>变迁个数</w:t>
            </w:r>
          </w:p>
        </w:tc>
        <w:tc>
          <w:tcPr>
            <w:tcW w:w="756" w:type="dxa"/>
            <w:tcBorders>
              <w:bottom w:val="single" w:sz="4" w:space="0" w:color="auto"/>
            </w:tcBorders>
            <w:tcPrChange w:id="99" w:author="GUO Qinlong" w:date="2015-05-12T14:46:00Z">
              <w:tcPr>
                <w:tcW w:w="756" w:type="dxa"/>
              </w:tcPr>
            </w:tcPrChange>
          </w:tcPr>
          <w:p w14:paraId="1A47C9B7" w14:textId="77777777" w:rsidR="00436E30" w:rsidRDefault="00436E30" w:rsidP="0059478B">
            <w:pPr>
              <w:pStyle w:val="ab"/>
              <w:spacing w:before="120" w:after="120"/>
              <w:ind w:firstLineChars="0" w:firstLine="0"/>
            </w:pPr>
            <w:r>
              <w:rPr>
                <w:rFonts w:hint="eastAsia"/>
              </w:rPr>
              <w:t>库所个数</w:t>
            </w:r>
          </w:p>
        </w:tc>
        <w:tc>
          <w:tcPr>
            <w:tcW w:w="756" w:type="dxa"/>
            <w:tcBorders>
              <w:bottom w:val="single" w:sz="4" w:space="0" w:color="auto"/>
            </w:tcBorders>
            <w:tcPrChange w:id="100" w:author="GUO Qinlong" w:date="2015-05-12T14:46:00Z">
              <w:tcPr>
                <w:tcW w:w="756" w:type="dxa"/>
              </w:tcPr>
            </w:tcPrChange>
          </w:tcPr>
          <w:p w14:paraId="4F123B36" w14:textId="77777777" w:rsidR="00436E30" w:rsidRDefault="00436E30" w:rsidP="0059478B">
            <w:pPr>
              <w:pStyle w:val="ab"/>
              <w:spacing w:before="120" w:after="120"/>
              <w:ind w:firstLineChars="0" w:firstLine="0"/>
            </w:pPr>
            <w:r>
              <w:rPr>
                <w:rFonts w:hint="eastAsia"/>
              </w:rPr>
              <w:t>边个数</w:t>
            </w:r>
          </w:p>
        </w:tc>
        <w:tc>
          <w:tcPr>
            <w:tcW w:w="756" w:type="dxa"/>
            <w:tcBorders>
              <w:bottom w:val="single" w:sz="4" w:space="0" w:color="auto"/>
            </w:tcBorders>
            <w:tcPrChange w:id="101" w:author="GUO Qinlong" w:date="2015-05-12T14:46:00Z">
              <w:tcPr>
                <w:tcW w:w="756" w:type="dxa"/>
              </w:tcPr>
            </w:tcPrChange>
          </w:tcPr>
          <w:p w14:paraId="09765645" w14:textId="77777777" w:rsidR="00436E30" w:rsidRDefault="00436E30" w:rsidP="0059478B">
            <w:pPr>
              <w:pStyle w:val="ab"/>
              <w:spacing w:before="120" w:after="120"/>
              <w:ind w:firstLineChars="0" w:firstLine="0"/>
            </w:pPr>
            <w:r>
              <w:rPr>
                <w:rFonts w:hint="eastAsia"/>
              </w:rPr>
              <w:t>变迁个数</w:t>
            </w:r>
          </w:p>
        </w:tc>
        <w:tc>
          <w:tcPr>
            <w:tcW w:w="756" w:type="dxa"/>
            <w:tcBorders>
              <w:bottom w:val="single" w:sz="4" w:space="0" w:color="auto"/>
            </w:tcBorders>
            <w:tcPrChange w:id="102" w:author="GUO Qinlong" w:date="2015-05-12T14:46:00Z">
              <w:tcPr>
                <w:tcW w:w="756" w:type="dxa"/>
              </w:tcPr>
            </w:tcPrChange>
          </w:tcPr>
          <w:p w14:paraId="1BD84BC4" w14:textId="77777777" w:rsidR="00436E30" w:rsidRDefault="00436E30" w:rsidP="0059478B">
            <w:pPr>
              <w:pStyle w:val="ab"/>
              <w:spacing w:before="120" w:after="120"/>
              <w:ind w:firstLineChars="0" w:firstLine="0"/>
            </w:pPr>
            <w:r>
              <w:rPr>
                <w:rFonts w:hint="eastAsia"/>
              </w:rPr>
              <w:t>库所个数</w:t>
            </w:r>
          </w:p>
        </w:tc>
        <w:tc>
          <w:tcPr>
            <w:tcW w:w="756" w:type="dxa"/>
            <w:tcBorders>
              <w:bottom w:val="single" w:sz="4" w:space="0" w:color="auto"/>
            </w:tcBorders>
            <w:tcPrChange w:id="103" w:author="GUO Qinlong" w:date="2015-05-12T14:46:00Z">
              <w:tcPr>
                <w:tcW w:w="756" w:type="dxa"/>
              </w:tcPr>
            </w:tcPrChange>
          </w:tcPr>
          <w:p w14:paraId="53DF689B" w14:textId="77777777" w:rsidR="00436E30" w:rsidRDefault="00436E30" w:rsidP="0059478B">
            <w:pPr>
              <w:pStyle w:val="ab"/>
              <w:spacing w:before="120" w:after="120"/>
              <w:ind w:firstLineChars="0" w:firstLine="0"/>
            </w:pPr>
            <w:r>
              <w:rPr>
                <w:rFonts w:hint="eastAsia"/>
              </w:rPr>
              <w:t>边个数</w:t>
            </w:r>
          </w:p>
        </w:tc>
        <w:tc>
          <w:tcPr>
            <w:tcW w:w="756" w:type="dxa"/>
            <w:tcBorders>
              <w:bottom w:val="single" w:sz="4" w:space="0" w:color="auto"/>
            </w:tcBorders>
            <w:tcPrChange w:id="104" w:author="GUO Qinlong" w:date="2015-05-12T14:46:00Z">
              <w:tcPr>
                <w:tcW w:w="756" w:type="dxa"/>
              </w:tcPr>
            </w:tcPrChange>
          </w:tcPr>
          <w:p w14:paraId="3CBCEA4F" w14:textId="77777777" w:rsidR="00436E30" w:rsidRDefault="00436E30" w:rsidP="0059478B">
            <w:pPr>
              <w:pStyle w:val="ab"/>
              <w:spacing w:before="120" w:after="120"/>
              <w:ind w:firstLineChars="0" w:firstLine="0"/>
            </w:pPr>
            <w:r>
              <w:t>变迁个数</w:t>
            </w:r>
          </w:p>
        </w:tc>
        <w:tc>
          <w:tcPr>
            <w:tcW w:w="756" w:type="dxa"/>
            <w:tcBorders>
              <w:bottom w:val="single" w:sz="4" w:space="0" w:color="auto"/>
            </w:tcBorders>
            <w:tcPrChange w:id="105" w:author="GUO Qinlong" w:date="2015-05-12T14:46:00Z">
              <w:tcPr>
                <w:tcW w:w="756" w:type="dxa"/>
              </w:tcPr>
            </w:tcPrChange>
          </w:tcPr>
          <w:p w14:paraId="3675B709" w14:textId="77777777" w:rsidR="00436E30" w:rsidRDefault="00436E30" w:rsidP="0059478B">
            <w:pPr>
              <w:pStyle w:val="ab"/>
              <w:spacing w:before="120" w:after="120"/>
              <w:ind w:firstLineChars="0" w:firstLine="0"/>
            </w:pPr>
            <w:r>
              <w:t>库所个数</w:t>
            </w:r>
          </w:p>
        </w:tc>
        <w:tc>
          <w:tcPr>
            <w:tcW w:w="756" w:type="dxa"/>
            <w:tcBorders>
              <w:bottom w:val="single" w:sz="4" w:space="0" w:color="auto"/>
            </w:tcBorders>
            <w:tcPrChange w:id="106" w:author="GUO Qinlong" w:date="2015-05-12T14:46:00Z">
              <w:tcPr>
                <w:tcW w:w="756" w:type="dxa"/>
              </w:tcPr>
            </w:tcPrChange>
          </w:tcPr>
          <w:p w14:paraId="5CFBA20B" w14:textId="77777777" w:rsidR="00436E30" w:rsidRDefault="00436E30" w:rsidP="0059478B">
            <w:pPr>
              <w:pStyle w:val="ab"/>
              <w:spacing w:before="120" w:after="120"/>
              <w:ind w:firstLineChars="0" w:firstLine="0"/>
            </w:pPr>
            <w:r>
              <w:t>边个数</w:t>
            </w:r>
          </w:p>
        </w:tc>
      </w:tr>
      <w:tr w:rsidR="004804E0" w14:paraId="3C333F35" w14:textId="77777777" w:rsidTr="008920F8">
        <w:tc>
          <w:tcPr>
            <w:tcW w:w="957" w:type="dxa"/>
            <w:tcBorders>
              <w:top w:val="single" w:sz="4" w:space="0" w:color="auto"/>
            </w:tcBorders>
            <w:tcPrChange w:id="107" w:author="GUO Qinlong" w:date="2015-05-12T14:46:00Z">
              <w:tcPr>
                <w:tcW w:w="957" w:type="dxa"/>
              </w:tcPr>
            </w:tcPrChange>
          </w:tcPr>
          <w:p w14:paraId="3F965476" w14:textId="77777777" w:rsidR="004804E0" w:rsidRDefault="00C713C8" w:rsidP="0059478B">
            <w:pPr>
              <w:pStyle w:val="ab"/>
              <w:spacing w:before="120" w:after="120"/>
              <w:ind w:firstLineChars="0" w:firstLine="0"/>
            </w:pPr>
            <w:r>
              <w:t>人工</w:t>
            </w:r>
          </w:p>
        </w:tc>
        <w:tc>
          <w:tcPr>
            <w:tcW w:w="739" w:type="dxa"/>
            <w:tcBorders>
              <w:top w:val="single" w:sz="4" w:space="0" w:color="auto"/>
            </w:tcBorders>
            <w:tcPrChange w:id="108" w:author="GUO Qinlong" w:date="2015-05-12T14:46:00Z">
              <w:tcPr>
                <w:tcW w:w="739" w:type="dxa"/>
              </w:tcPr>
            </w:tcPrChange>
          </w:tcPr>
          <w:p w14:paraId="05331181" w14:textId="77777777" w:rsidR="004804E0" w:rsidRDefault="00C530F1" w:rsidP="0059478B">
            <w:pPr>
              <w:pStyle w:val="ab"/>
              <w:spacing w:before="120" w:after="120"/>
              <w:ind w:firstLineChars="0" w:firstLine="0"/>
            </w:pPr>
            <w:r>
              <w:rPr>
                <w:rFonts w:hint="eastAsia"/>
              </w:rPr>
              <w:t>270</w:t>
            </w:r>
          </w:p>
        </w:tc>
        <w:tc>
          <w:tcPr>
            <w:tcW w:w="756" w:type="dxa"/>
            <w:tcBorders>
              <w:top w:val="single" w:sz="4" w:space="0" w:color="auto"/>
            </w:tcBorders>
            <w:tcPrChange w:id="109" w:author="GUO Qinlong" w:date="2015-05-12T14:46:00Z">
              <w:tcPr>
                <w:tcW w:w="756" w:type="dxa"/>
              </w:tcPr>
            </w:tcPrChange>
          </w:tcPr>
          <w:p w14:paraId="13334527" w14:textId="77777777" w:rsidR="004804E0" w:rsidRDefault="00AD44ED" w:rsidP="0059478B">
            <w:pPr>
              <w:pStyle w:val="ab"/>
              <w:spacing w:before="120" w:after="120"/>
              <w:ind w:firstLineChars="0" w:firstLine="0"/>
            </w:pPr>
            <w:r>
              <w:rPr>
                <w:rFonts w:hint="eastAsia"/>
              </w:rPr>
              <w:t>6.1</w:t>
            </w:r>
          </w:p>
        </w:tc>
        <w:tc>
          <w:tcPr>
            <w:tcW w:w="756" w:type="dxa"/>
            <w:tcBorders>
              <w:top w:val="single" w:sz="4" w:space="0" w:color="auto"/>
            </w:tcBorders>
            <w:tcPrChange w:id="110" w:author="GUO Qinlong" w:date="2015-05-12T14:46:00Z">
              <w:tcPr>
                <w:tcW w:w="756" w:type="dxa"/>
              </w:tcPr>
            </w:tcPrChange>
          </w:tcPr>
          <w:p w14:paraId="30F0A0FE" w14:textId="77777777" w:rsidR="004804E0" w:rsidRDefault="00D04961" w:rsidP="0059478B">
            <w:pPr>
              <w:pStyle w:val="ab"/>
              <w:spacing w:before="120" w:after="120"/>
              <w:ind w:firstLineChars="0" w:firstLine="0"/>
            </w:pPr>
            <w:r>
              <w:rPr>
                <w:rFonts w:hint="eastAsia"/>
              </w:rPr>
              <w:t>6</w:t>
            </w:r>
            <w:r>
              <w:t>.2</w:t>
            </w:r>
          </w:p>
        </w:tc>
        <w:tc>
          <w:tcPr>
            <w:tcW w:w="756" w:type="dxa"/>
            <w:tcBorders>
              <w:top w:val="single" w:sz="4" w:space="0" w:color="auto"/>
            </w:tcBorders>
            <w:tcPrChange w:id="111" w:author="GUO Qinlong" w:date="2015-05-12T14:46:00Z">
              <w:tcPr>
                <w:tcW w:w="756" w:type="dxa"/>
              </w:tcPr>
            </w:tcPrChange>
          </w:tcPr>
          <w:p w14:paraId="1A5CF01D" w14:textId="77777777" w:rsidR="004804E0" w:rsidRDefault="00D04961" w:rsidP="0059478B">
            <w:pPr>
              <w:pStyle w:val="ab"/>
              <w:spacing w:before="120" w:after="120"/>
              <w:ind w:firstLineChars="0" w:firstLine="0"/>
            </w:pPr>
            <w:r>
              <w:rPr>
                <w:rFonts w:hint="eastAsia"/>
              </w:rPr>
              <w:t>13.2</w:t>
            </w:r>
          </w:p>
        </w:tc>
        <w:tc>
          <w:tcPr>
            <w:tcW w:w="756" w:type="dxa"/>
            <w:tcBorders>
              <w:top w:val="single" w:sz="4" w:space="0" w:color="auto"/>
            </w:tcBorders>
            <w:tcPrChange w:id="112" w:author="GUO Qinlong" w:date="2015-05-12T14:46:00Z">
              <w:tcPr>
                <w:tcW w:w="756" w:type="dxa"/>
              </w:tcPr>
            </w:tcPrChange>
          </w:tcPr>
          <w:p w14:paraId="7A745914" w14:textId="77777777" w:rsidR="004804E0" w:rsidRDefault="00D04961" w:rsidP="0059478B">
            <w:pPr>
              <w:pStyle w:val="ab"/>
              <w:spacing w:before="120" w:after="120"/>
              <w:ind w:firstLineChars="0" w:firstLine="0"/>
            </w:pPr>
            <w:r>
              <w:rPr>
                <w:rFonts w:hint="eastAsia"/>
              </w:rPr>
              <w:t>2</w:t>
            </w:r>
          </w:p>
        </w:tc>
        <w:tc>
          <w:tcPr>
            <w:tcW w:w="756" w:type="dxa"/>
            <w:tcBorders>
              <w:top w:val="single" w:sz="4" w:space="0" w:color="auto"/>
            </w:tcBorders>
            <w:tcPrChange w:id="113" w:author="GUO Qinlong" w:date="2015-05-12T14:46:00Z">
              <w:tcPr>
                <w:tcW w:w="756" w:type="dxa"/>
              </w:tcPr>
            </w:tcPrChange>
          </w:tcPr>
          <w:p w14:paraId="5C8A5E95" w14:textId="77777777" w:rsidR="004804E0" w:rsidRDefault="00D04961" w:rsidP="0059478B">
            <w:pPr>
              <w:pStyle w:val="ab"/>
              <w:spacing w:before="120" w:after="120"/>
              <w:ind w:firstLineChars="0" w:firstLine="0"/>
            </w:pPr>
            <w:r>
              <w:rPr>
                <w:rFonts w:hint="eastAsia"/>
              </w:rPr>
              <w:t>3</w:t>
            </w:r>
          </w:p>
        </w:tc>
        <w:tc>
          <w:tcPr>
            <w:tcW w:w="756" w:type="dxa"/>
            <w:tcBorders>
              <w:top w:val="single" w:sz="4" w:space="0" w:color="auto"/>
            </w:tcBorders>
            <w:tcPrChange w:id="114" w:author="GUO Qinlong" w:date="2015-05-12T14:46:00Z">
              <w:tcPr>
                <w:tcW w:w="756" w:type="dxa"/>
              </w:tcPr>
            </w:tcPrChange>
          </w:tcPr>
          <w:p w14:paraId="435B5FF5" w14:textId="77777777" w:rsidR="004804E0" w:rsidRDefault="00D04961" w:rsidP="0059478B">
            <w:pPr>
              <w:pStyle w:val="ab"/>
              <w:spacing w:before="120" w:after="120"/>
              <w:ind w:firstLineChars="0" w:firstLine="0"/>
            </w:pPr>
            <w:r>
              <w:rPr>
                <w:rFonts w:hint="eastAsia"/>
              </w:rPr>
              <w:t>4</w:t>
            </w:r>
          </w:p>
        </w:tc>
        <w:tc>
          <w:tcPr>
            <w:tcW w:w="756" w:type="dxa"/>
            <w:tcBorders>
              <w:top w:val="single" w:sz="4" w:space="0" w:color="auto"/>
            </w:tcBorders>
            <w:tcPrChange w:id="115" w:author="GUO Qinlong" w:date="2015-05-12T14:46:00Z">
              <w:tcPr>
                <w:tcW w:w="756" w:type="dxa"/>
              </w:tcPr>
            </w:tcPrChange>
          </w:tcPr>
          <w:p w14:paraId="237D0E13" w14:textId="77777777" w:rsidR="004804E0" w:rsidRDefault="00D04961" w:rsidP="0059478B">
            <w:pPr>
              <w:pStyle w:val="ab"/>
              <w:spacing w:before="120" w:after="120"/>
              <w:ind w:firstLineChars="0" w:firstLine="0"/>
            </w:pPr>
            <w:r>
              <w:rPr>
                <w:rFonts w:hint="eastAsia"/>
              </w:rPr>
              <w:t>13</w:t>
            </w:r>
          </w:p>
        </w:tc>
        <w:tc>
          <w:tcPr>
            <w:tcW w:w="756" w:type="dxa"/>
            <w:tcBorders>
              <w:top w:val="single" w:sz="4" w:space="0" w:color="auto"/>
            </w:tcBorders>
            <w:tcPrChange w:id="116" w:author="GUO Qinlong" w:date="2015-05-12T14:46:00Z">
              <w:tcPr>
                <w:tcW w:w="756" w:type="dxa"/>
              </w:tcPr>
            </w:tcPrChange>
          </w:tcPr>
          <w:p w14:paraId="0F91C11A" w14:textId="77777777" w:rsidR="004804E0" w:rsidRDefault="00D04961" w:rsidP="0059478B">
            <w:pPr>
              <w:pStyle w:val="ab"/>
              <w:spacing w:before="120" w:after="120"/>
              <w:ind w:firstLineChars="0" w:firstLine="0"/>
            </w:pPr>
            <w:r>
              <w:rPr>
                <w:rFonts w:hint="eastAsia"/>
              </w:rPr>
              <w:t>14</w:t>
            </w:r>
          </w:p>
        </w:tc>
        <w:tc>
          <w:tcPr>
            <w:tcW w:w="756" w:type="dxa"/>
            <w:tcBorders>
              <w:top w:val="single" w:sz="4" w:space="0" w:color="auto"/>
            </w:tcBorders>
            <w:tcPrChange w:id="117" w:author="GUO Qinlong" w:date="2015-05-12T14:46:00Z">
              <w:tcPr>
                <w:tcW w:w="756" w:type="dxa"/>
              </w:tcPr>
            </w:tcPrChange>
          </w:tcPr>
          <w:p w14:paraId="65A9BFE2" w14:textId="77777777" w:rsidR="004804E0" w:rsidRDefault="00D04961" w:rsidP="0059478B">
            <w:pPr>
              <w:pStyle w:val="ab"/>
              <w:spacing w:before="120" w:after="120"/>
              <w:ind w:firstLineChars="0" w:firstLine="0"/>
            </w:pPr>
            <w:r>
              <w:rPr>
                <w:rFonts w:hint="eastAsia"/>
              </w:rPr>
              <w:t>30</w:t>
            </w:r>
          </w:p>
        </w:tc>
      </w:tr>
      <w:tr w:rsidR="004804E0" w14:paraId="3F80B18F" w14:textId="77777777" w:rsidTr="008920F8">
        <w:tc>
          <w:tcPr>
            <w:tcW w:w="957" w:type="dxa"/>
            <w:tcPrChange w:id="118" w:author="GUO Qinlong" w:date="2015-05-12T14:46:00Z">
              <w:tcPr>
                <w:tcW w:w="957" w:type="dxa"/>
              </w:tcPr>
            </w:tcPrChange>
          </w:tcPr>
          <w:p w14:paraId="150CA2A2" w14:textId="77777777" w:rsidR="004804E0" w:rsidRDefault="00C713C8" w:rsidP="0059478B">
            <w:pPr>
              <w:pStyle w:val="ab"/>
              <w:spacing w:before="120" w:after="120"/>
              <w:ind w:firstLineChars="0" w:firstLine="0"/>
            </w:pPr>
            <w:r>
              <w:t>东锅</w:t>
            </w:r>
          </w:p>
        </w:tc>
        <w:tc>
          <w:tcPr>
            <w:tcW w:w="739" w:type="dxa"/>
            <w:tcPrChange w:id="119" w:author="GUO Qinlong" w:date="2015-05-12T14:46:00Z">
              <w:tcPr>
                <w:tcW w:w="739" w:type="dxa"/>
              </w:tcPr>
            </w:tcPrChange>
          </w:tcPr>
          <w:p w14:paraId="20C7D42E" w14:textId="77777777" w:rsidR="004804E0" w:rsidRDefault="00C530F1" w:rsidP="0059478B">
            <w:pPr>
              <w:pStyle w:val="ab"/>
              <w:spacing w:before="120" w:after="120"/>
              <w:ind w:firstLineChars="0" w:firstLine="0"/>
            </w:pPr>
            <w:r>
              <w:rPr>
                <w:rFonts w:hint="eastAsia"/>
              </w:rPr>
              <w:t>108</w:t>
            </w:r>
          </w:p>
        </w:tc>
        <w:tc>
          <w:tcPr>
            <w:tcW w:w="756" w:type="dxa"/>
            <w:tcPrChange w:id="120" w:author="GUO Qinlong" w:date="2015-05-12T14:46:00Z">
              <w:tcPr>
                <w:tcW w:w="756" w:type="dxa"/>
              </w:tcPr>
            </w:tcPrChange>
          </w:tcPr>
          <w:p w14:paraId="2D23AC73" w14:textId="77777777" w:rsidR="004804E0" w:rsidRDefault="00AD44ED" w:rsidP="0059478B">
            <w:pPr>
              <w:pStyle w:val="ab"/>
              <w:spacing w:before="120" w:after="120"/>
              <w:ind w:firstLineChars="0" w:firstLine="0"/>
            </w:pPr>
            <w:r>
              <w:rPr>
                <w:rFonts w:hint="eastAsia"/>
              </w:rPr>
              <w:t>7.2</w:t>
            </w:r>
          </w:p>
        </w:tc>
        <w:tc>
          <w:tcPr>
            <w:tcW w:w="756" w:type="dxa"/>
            <w:tcPrChange w:id="121" w:author="GUO Qinlong" w:date="2015-05-12T14:46:00Z">
              <w:tcPr>
                <w:tcW w:w="756" w:type="dxa"/>
              </w:tcPr>
            </w:tcPrChange>
          </w:tcPr>
          <w:p w14:paraId="4C9B730C" w14:textId="77777777" w:rsidR="004804E0" w:rsidRDefault="00D04961" w:rsidP="0059478B">
            <w:pPr>
              <w:pStyle w:val="ab"/>
              <w:spacing w:before="120" w:after="120"/>
              <w:ind w:firstLineChars="0" w:firstLine="0"/>
            </w:pPr>
            <w:r>
              <w:rPr>
                <w:rFonts w:hint="eastAsia"/>
              </w:rPr>
              <w:t>7.6</w:t>
            </w:r>
          </w:p>
        </w:tc>
        <w:tc>
          <w:tcPr>
            <w:tcW w:w="756" w:type="dxa"/>
            <w:tcPrChange w:id="122" w:author="GUO Qinlong" w:date="2015-05-12T14:46:00Z">
              <w:tcPr>
                <w:tcW w:w="756" w:type="dxa"/>
              </w:tcPr>
            </w:tcPrChange>
          </w:tcPr>
          <w:p w14:paraId="029960D7" w14:textId="77777777" w:rsidR="004804E0" w:rsidRDefault="00D04961" w:rsidP="0059478B">
            <w:pPr>
              <w:pStyle w:val="ab"/>
              <w:spacing w:before="120" w:after="120"/>
              <w:ind w:firstLineChars="0" w:firstLine="0"/>
            </w:pPr>
            <w:r>
              <w:rPr>
                <w:rFonts w:hint="eastAsia"/>
              </w:rPr>
              <w:t>14.7</w:t>
            </w:r>
          </w:p>
        </w:tc>
        <w:tc>
          <w:tcPr>
            <w:tcW w:w="756" w:type="dxa"/>
            <w:tcPrChange w:id="123" w:author="GUO Qinlong" w:date="2015-05-12T14:46:00Z">
              <w:tcPr>
                <w:tcW w:w="756" w:type="dxa"/>
              </w:tcPr>
            </w:tcPrChange>
          </w:tcPr>
          <w:p w14:paraId="5124C48A" w14:textId="77777777" w:rsidR="004804E0" w:rsidRDefault="00D04961" w:rsidP="0059478B">
            <w:pPr>
              <w:pStyle w:val="ab"/>
              <w:spacing w:before="120" w:after="120"/>
              <w:ind w:firstLineChars="0" w:firstLine="0"/>
            </w:pPr>
            <w:r>
              <w:rPr>
                <w:rFonts w:hint="eastAsia"/>
              </w:rPr>
              <w:t>3</w:t>
            </w:r>
          </w:p>
        </w:tc>
        <w:tc>
          <w:tcPr>
            <w:tcW w:w="756" w:type="dxa"/>
            <w:tcPrChange w:id="124" w:author="GUO Qinlong" w:date="2015-05-12T14:46:00Z">
              <w:tcPr>
                <w:tcW w:w="756" w:type="dxa"/>
              </w:tcPr>
            </w:tcPrChange>
          </w:tcPr>
          <w:p w14:paraId="0A94B0F7" w14:textId="77777777" w:rsidR="004804E0" w:rsidRDefault="00D04961" w:rsidP="0059478B">
            <w:pPr>
              <w:pStyle w:val="ab"/>
              <w:spacing w:before="120" w:after="120"/>
              <w:ind w:firstLineChars="0" w:firstLine="0"/>
            </w:pPr>
            <w:r>
              <w:rPr>
                <w:rFonts w:hint="eastAsia"/>
              </w:rPr>
              <w:t>4</w:t>
            </w:r>
          </w:p>
        </w:tc>
        <w:tc>
          <w:tcPr>
            <w:tcW w:w="756" w:type="dxa"/>
            <w:tcPrChange w:id="125" w:author="GUO Qinlong" w:date="2015-05-12T14:46:00Z">
              <w:tcPr>
                <w:tcW w:w="756" w:type="dxa"/>
              </w:tcPr>
            </w:tcPrChange>
          </w:tcPr>
          <w:p w14:paraId="05559B26" w14:textId="77777777" w:rsidR="004804E0" w:rsidRDefault="00D04961" w:rsidP="0059478B">
            <w:pPr>
              <w:pStyle w:val="ab"/>
              <w:spacing w:before="120" w:after="120"/>
              <w:ind w:firstLineChars="0" w:firstLine="0"/>
            </w:pPr>
            <w:r>
              <w:rPr>
                <w:rFonts w:hint="eastAsia"/>
              </w:rPr>
              <w:t>6</w:t>
            </w:r>
          </w:p>
        </w:tc>
        <w:tc>
          <w:tcPr>
            <w:tcW w:w="756" w:type="dxa"/>
            <w:tcPrChange w:id="126" w:author="GUO Qinlong" w:date="2015-05-12T14:46:00Z">
              <w:tcPr>
                <w:tcW w:w="756" w:type="dxa"/>
              </w:tcPr>
            </w:tcPrChange>
          </w:tcPr>
          <w:p w14:paraId="402DA2BF" w14:textId="77777777" w:rsidR="004804E0" w:rsidRDefault="00D04961" w:rsidP="0059478B">
            <w:pPr>
              <w:pStyle w:val="ab"/>
              <w:spacing w:before="120" w:after="120"/>
              <w:ind w:firstLineChars="0" w:firstLine="0"/>
            </w:pPr>
            <w:r>
              <w:rPr>
                <w:rFonts w:hint="eastAsia"/>
              </w:rPr>
              <w:t>12</w:t>
            </w:r>
          </w:p>
        </w:tc>
        <w:tc>
          <w:tcPr>
            <w:tcW w:w="756" w:type="dxa"/>
            <w:tcPrChange w:id="127" w:author="GUO Qinlong" w:date="2015-05-12T14:46:00Z">
              <w:tcPr>
                <w:tcW w:w="756" w:type="dxa"/>
              </w:tcPr>
            </w:tcPrChange>
          </w:tcPr>
          <w:p w14:paraId="31C95E17" w14:textId="77777777" w:rsidR="004804E0" w:rsidRDefault="00D04961" w:rsidP="0059478B">
            <w:pPr>
              <w:pStyle w:val="ab"/>
              <w:spacing w:before="120" w:after="120"/>
              <w:ind w:firstLineChars="0" w:firstLine="0"/>
            </w:pPr>
            <w:r>
              <w:rPr>
                <w:rFonts w:hint="eastAsia"/>
              </w:rPr>
              <w:t>11</w:t>
            </w:r>
          </w:p>
        </w:tc>
        <w:tc>
          <w:tcPr>
            <w:tcW w:w="756" w:type="dxa"/>
            <w:tcPrChange w:id="128" w:author="GUO Qinlong" w:date="2015-05-12T14:46:00Z">
              <w:tcPr>
                <w:tcW w:w="756" w:type="dxa"/>
              </w:tcPr>
            </w:tcPrChange>
          </w:tcPr>
          <w:p w14:paraId="152B76FE" w14:textId="77777777" w:rsidR="004804E0" w:rsidRDefault="00D04961" w:rsidP="0059478B">
            <w:pPr>
              <w:pStyle w:val="ab"/>
              <w:spacing w:before="120" w:after="120"/>
              <w:ind w:firstLineChars="0" w:firstLine="0"/>
            </w:pPr>
            <w:r>
              <w:rPr>
                <w:rFonts w:hint="eastAsia"/>
              </w:rPr>
              <w:t>24</w:t>
            </w:r>
          </w:p>
        </w:tc>
      </w:tr>
      <w:tr w:rsidR="004804E0" w14:paraId="0BC7318C" w14:textId="77777777" w:rsidTr="008920F8">
        <w:tc>
          <w:tcPr>
            <w:tcW w:w="957" w:type="dxa"/>
            <w:tcBorders>
              <w:bottom w:val="single" w:sz="12" w:space="0" w:color="auto"/>
            </w:tcBorders>
            <w:tcPrChange w:id="129" w:author="GUO Qinlong" w:date="2015-05-12T14:46:00Z">
              <w:tcPr>
                <w:tcW w:w="957" w:type="dxa"/>
              </w:tcPr>
            </w:tcPrChange>
          </w:tcPr>
          <w:p w14:paraId="47289922" w14:textId="77777777" w:rsidR="004804E0" w:rsidRDefault="00C713C8" w:rsidP="0059478B">
            <w:pPr>
              <w:pStyle w:val="ab"/>
              <w:spacing w:before="120" w:after="120"/>
              <w:ind w:firstLineChars="0" w:firstLine="0"/>
            </w:pPr>
            <w:r>
              <w:t>高铁</w:t>
            </w:r>
          </w:p>
        </w:tc>
        <w:tc>
          <w:tcPr>
            <w:tcW w:w="739" w:type="dxa"/>
            <w:tcBorders>
              <w:bottom w:val="single" w:sz="12" w:space="0" w:color="auto"/>
            </w:tcBorders>
            <w:tcPrChange w:id="130" w:author="GUO Qinlong" w:date="2015-05-12T14:46:00Z">
              <w:tcPr>
                <w:tcW w:w="739" w:type="dxa"/>
              </w:tcPr>
            </w:tcPrChange>
          </w:tcPr>
          <w:p w14:paraId="7B87938D" w14:textId="77777777" w:rsidR="004804E0" w:rsidRDefault="00C530F1" w:rsidP="0059478B">
            <w:pPr>
              <w:pStyle w:val="ab"/>
              <w:spacing w:before="120" w:after="120"/>
              <w:ind w:firstLineChars="0" w:firstLine="0"/>
            </w:pPr>
            <w:r>
              <w:rPr>
                <w:rFonts w:hint="eastAsia"/>
              </w:rPr>
              <w:t>243</w:t>
            </w:r>
          </w:p>
        </w:tc>
        <w:tc>
          <w:tcPr>
            <w:tcW w:w="756" w:type="dxa"/>
            <w:tcBorders>
              <w:bottom w:val="single" w:sz="12" w:space="0" w:color="auto"/>
            </w:tcBorders>
            <w:tcPrChange w:id="131" w:author="GUO Qinlong" w:date="2015-05-12T14:46:00Z">
              <w:tcPr>
                <w:tcW w:w="756" w:type="dxa"/>
              </w:tcPr>
            </w:tcPrChange>
          </w:tcPr>
          <w:p w14:paraId="1B347F23" w14:textId="77777777" w:rsidR="004804E0" w:rsidRDefault="00AA633B" w:rsidP="0059478B">
            <w:pPr>
              <w:pStyle w:val="ab"/>
              <w:spacing w:before="120" w:after="120"/>
              <w:ind w:firstLineChars="0" w:firstLine="0"/>
            </w:pPr>
            <w:r>
              <w:rPr>
                <w:rFonts w:hint="eastAsia"/>
              </w:rPr>
              <w:t>16.0</w:t>
            </w:r>
          </w:p>
        </w:tc>
        <w:tc>
          <w:tcPr>
            <w:tcW w:w="756" w:type="dxa"/>
            <w:tcBorders>
              <w:bottom w:val="single" w:sz="12" w:space="0" w:color="auto"/>
            </w:tcBorders>
            <w:tcPrChange w:id="132" w:author="GUO Qinlong" w:date="2015-05-12T14:46:00Z">
              <w:tcPr>
                <w:tcW w:w="756" w:type="dxa"/>
              </w:tcPr>
            </w:tcPrChange>
          </w:tcPr>
          <w:p w14:paraId="47FE1F61" w14:textId="77777777" w:rsidR="004804E0" w:rsidRDefault="00D04961" w:rsidP="0059478B">
            <w:pPr>
              <w:pStyle w:val="ab"/>
              <w:spacing w:before="120" w:after="120"/>
              <w:ind w:firstLineChars="0" w:firstLine="0"/>
            </w:pPr>
            <w:r>
              <w:rPr>
                <w:rFonts w:hint="eastAsia"/>
              </w:rPr>
              <w:t>14.7</w:t>
            </w:r>
          </w:p>
        </w:tc>
        <w:tc>
          <w:tcPr>
            <w:tcW w:w="756" w:type="dxa"/>
            <w:tcBorders>
              <w:bottom w:val="single" w:sz="12" w:space="0" w:color="auto"/>
            </w:tcBorders>
            <w:tcPrChange w:id="133" w:author="GUO Qinlong" w:date="2015-05-12T14:46:00Z">
              <w:tcPr>
                <w:tcW w:w="756" w:type="dxa"/>
              </w:tcPr>
            </w:tcPrChange>
          </w:tcPr>
          <w:p w14:paraId="7B06B8E2" w14:textId="77777777" w:rsidR="004804E0" w:rsidRDefault="00D04961" w:rsidP="0059478B">
            <w:pPr>
              <w:pStyle w:val="ab"/>
              <w:spacing w:before="120" w:after="120"/>
              <w:ind w:firstLineChars="0" w:firstLine="0"/>
            </w:pPr>
            <w:r>
              <w:rPr>
                <w:rFonts w:hint="eastAsia"/>
              </w:rPr>
              <w:t>32.6</w:t>
            </w:r>
          </w:p>
        </w:tc>
        <w:tc>
          <w:tcPr>
            <w:tcW w:w="756" w:type="dxa"/>
            <w:tcBorders>
              <w:bottom w:val="single" w:sz="12" w:space="0" w:color="auto"/>
            </w:tcBorders>
            <w:tcPrChange w:id="134" w:author="GUO Qinlong" w:date="2015-05-12T14:46:00Z">
              <w:tcPr>
                <w:tcW w:w="756" w:type="dxa"/>
              </w:tcPr>
            </w:tcPrChange>
          </w:tcPr>
          <w:p w14:paraId="4BEF9E7A" w14:textId="77777777" w:rsidR="004804E0" w:rsidRDefault="00D04961" w:rsidP="0059478B">
            <w:pPr>
              <w:pStyle w:val="ab"/>
              <w:spacing w:before="120" w:after="120"/>
              <w:ind w:firstLineChars="0" w:firstLine="0"/>
            </w:pPr>
            <w:r>
              <w:rPr>
                <w:rFonts w:hint="eastAsia"/>
              </w:rPr>
              <w:t>6</w:t>
            </w:r>
          </w:p>
        </w:tc>
        <w:tc>
          <w:tcPr>
            <w:tcW w:w="756" w:type="dxa"/>
            <w:tcBorders>
              <w:bottom w:val="single" w:sz="12" w:space="0" w:color="auto"/>
            </w:tcBorders>
            <w:tcPrChange w:id="135" w:author="GUO Qinlong" w:date="2015-05-12T14:46:00Z">
              <w:tcPr>
                <w:tcW w:w="756" w:type="dxa"/>
              </w:tcPr>
            </w:tcPrChange>
          </w:tcPr>
          <w:p w14:paraId="429F8935" w14:textId="77777777" w:rsidR="004804E0" w:rsidRDefault="00D04961" w:rsidP="0059478B">
            <w:pPr>
              <w:pStyle w:val="ab"/>
              <w:spacing w:before="120" w:after="120"/>
              <w:ind w:firstLineChars="0" w:firstLine="0"/>
            </w:pPr>
            <w:r>
              <w:rPr>
                <w:rFonts w:hint="eastAsia"/>
              </w:rPr>
              <w:t>6</w:t>
            </w:r>
          </w:p>
        </w:tc>
        <w:tc>
          <w:tcPr>
            <w:tcW w:w="756" w:type="dxa"/>
            <w:tcBorders>
              <w:bottom w:val="single" w:sz="12" w:space="0" w:color="auto"/>
            </w:tcBorders>
            <w:tcPrChange w:id="136" w:author="GUO Qinlong" w:date="2015-05-12T14:46:00Z">
              <w:tcPr>
                <w:tcW w:w="756" w:type="dxa"/>
              </w:tcPr>
            </w:tcPrChange>
          </w:tcPr>
          <w:p w14:paraId="7D5F9CC1" w14:textId="77777777" w:rsidR="004804E0" w:rsidRDefault="00D04961" w:rsidP="0059478B">
            <w:pPr>
              <w:pStyle w:val="ab"/>
              <w:spacing w:before="120" w:after="120"/>
              <w:ind w:firstLineChars="0" w:firstLine="0"/>
            </w:pPr>
            <w:r>
              <w:rPr>
                <w:rFonts w:hint="eastAsia"/>
              </w:rPr>
              <w:t>12</w:t>
            </w:r>
          </w:p>
        </w:tc>
        <w:tc>
          <w:tcPr>
            <w:tcW w:w="756" w:type="dxa"/>
            <w:tcBorders>
              <w:bottom w:val="single" w:sz="12" w:space="0" w:color="auto"/>
            </w:tcBorders>
            <w:tcPrChange w:id="137" w:author="GUO Qinlong" w:date="2015-05-12T14:46:00Z">
              <w:tcPr>
                <w:tcW w:w="756" w:type="dxa"/>
              </w:tcPr>
            </w:tcPrChange>
          </w:tcPr>
          <w:p w14:paraId="580D8489" w14:textId="77777777" w:rsidR="004804E0" w:rsidRDefault="00D04961" w:rsidP="0059478B">
            <w:pPr>
              <w:pStyle w:val="ab"/>
              <w:spacing w:before="120" w:after="120"/>
              <w:ind w:firstLineChars="0" w:firstLine="0"/>
            </w:pPr>
            <w:r>
              <w:rPr>
                <w:rFonts w:hint="eastAsia"/>
              </w:rPr>
              <w:t>36</w:t>
            </w:r>
          </w:p>
        </w:tc>
        <w:tc>
          <w:tcPr>
            <w:tcW w:w="756" w:type="dxa"/>
            <w:tcBorders>
              <w:bottom w:val="single" w:sz="12" w:space="0" w:color="auto"/>
            </w:tcBorders>
            <w:tcPrChange w:id="138" w:author="GUO Qinlong" w:date="2015-05-12T14:46:00Z">
              <w:tcPr>
                <w:tcW w:w="756" w:type="dxa"/>
              </w:tcPr>
            </w:tcPrChange>
          </w:tcPr>
          <w:p w14:paraId="19A24F51" w14:textId="77777777" w:rsidR="004804E0" w:rsidRDefault="00D04961" w:rsidP="0059478B">
            <w:pPr>
              <w:pStyle w:val="ab"/>
              <w:spacing w:before="120" w:after="120"/>
              <w:ind w:firstLineChars="0" w:firstLine="0"/>
            </w:pPr>
            <w:r>
              <w:rPr>
                <w:rFonts w:hint="eastAsia"/>
              </w:rPr>
              <w:t>32</w:t>
            </w:r>
          </w:p>
        </w:tc>
        <w:tc>
          <w:tcPr>
            <w:tcW w:w="756" w:type="dxa"/>
            <w:tcBorders>
              <w:bottom w:val="single" w:sz="12" w:space="0" w:color="auto"/>
            </w:tcBorders>
            <w:tcPrChange w:id="139" w:author="GUO Qinlong" w:date="2015-05-12T14:46:00Z">
              <w:tcPr>
                <w:tcW w:w="756" w:type="dxa"/>
              </w:tcPr>
            </w:tcPrChange>
          </w:tcPr>
          <w:p w14:paraId="02C99E36" w14:textId="77777777" w:rsidR="004804E0" w:rsidRDefault="00D04961" w:rsidP="0059478B">
            <w:pPr>
              <w:pStyle w:val="ab"/>
              <w:spacing w:before="120" w:after="120"/>
              <w:ind w:firstLineChars="0" w:firstLine="0"/>
            </w:pPr>
            <w:r>
              <w:rPr>
                <w:rFonts w:hint="eastAsia"/>
              </w:rPr>
              <w:t>72</w:t>
            </w:r>
          </w:p>
        </w:tc>
      </w:tr>
    </w:tbl>
    <w:p w14:paraId="73C4769D" w14:textId="35213731" w:rsidR="00932C4D" w:rsidRDefault="003074F4" w:rsidP="00FC0A91">
      <w:pPr>
        <w:pStyle w:val="ab"/>
        <w:spacing w:beforeLines="0" w:before="0" w:afterLines="0" w:after="0" w:line="400" w:lineRule="exact"/>
      </w:pPr>
      <w:r>
        <w:rPr>
          <w:rFonts w:hint="eastAsia"/>
        </w:rPr>
        <w:t>人工模型集合（简称“人工”）总共有270个业务流程模型，模型来自学术论文</w:t>
      </w:r>
      <w:r w:rsidR="001E050D">
        <w:rPr>
          <w:rFonts w:hint="eastAsia"/>
        </w:rPr>
        <w:t>、</w:t>
      </w:r>
      <w:r w:rsidRPr="00346C56">
        <w:rPr>
          <w:rFonts w:ascii="Times New Roman" w:hAnsi="Times New Roman" w:cs="Times New Roman"/>
        </w:rPr>
        <w:t>SAP</w:t>
      </w:r>
      <w:r>
        <w:rPr>
          <w:rFonts w:hint="eastAsia"/>
        </w:rPr>
        <w:t>参考模型，以及一部分作者手工</w:t>
      </w:r>
      <w:r w:rsidR="001E050D">
        <w:rPr>
          <w:rFonts w:hint="eastAsia"/>
        </w:rPr>
        <w:t>创建的</w:t>
      </w:r>
      <w:r>
        <w:rPr>
          <w:rFonts w:hint="eastAsia"/>
        </w:rPr>
        <w:t>模型。</w:t>
      </w:r>
    </w:p>
    <w:p w14:paraId="5307630E" w14:textId="28564855" w:rsidR="003074F4" w:rsidRDefault="003074F4" w:rsidP="00FC0A91">
      <w:pPr>
        <w:pStyle w:val="ab"/>
        <w:spacing w:beforeLines="0" w:before="0" w:afterLines="0" w:after="0" w:line="400" w:lineRule="exact"/>
      </w:pPr>
      <w:r>
        <w:t>东方锅炉厂模型集合</w:t>
      </w:r>
      <w:r>
        <w:rPr>
          <w:rFonts w:hint="eastAsia"/>
        </w:rPr>
        <w:t>（简称“东锅”）是来自东方锅炉制造厂的共108个业务流程模型。东方锅炉制造厂是</w:t>
      </w:r>
      <w:r w:rsidR="00C17935" w:rsidRPr="00C17935">
        <w:rPr>
          <w:rFonts w:hint="eastAsia"/>
        </w:rPr>
        <w:t>是中国一流的火力发电设备、核电站设备、</w:t>
      </w:r>
      <w:r w:rsidR="00BA5D1F">
        <w:rPr>
          <w:rFonts w:hint="eastAsia"/>
        </w:rPr>
        <w:t>电站辅机、环保设备、化工容器、煤气化设备等的制造商和服务提供商，产品占</w:t>
      </w:r>
      <w:r w:rsidR="00757AB8">
        <w:rPr>
          <w:rFonts w:hint="eastAsia"/>
        </w:rPr>
        <w:t>国内</w:t>
      </w:r>
      <w:r w:rsidR="00BA5D1F">
        <w:rPr>
          <w:rFonts w:hint="eastAsia"/>
        </w:rPr>
        <w:t>市场份额约30%。</w:t>
      </w:r>
    </w:p>
    <w:p w14:paraId="5D6FEEB8" w14:textId="77777777" w:rsidR="00FC0A91" w:rsidRPr="00FC0A91" w:rsidRDefault="00FC0A91" w:rsidP="00FC0A91">
      <w:pPr>
        <w:pStyle w:val="ab"/>
        <w:spacing w:beforeLines="0" w:before="0" w:afterLines="0" w:after="0" w:line="400" w:lineRule="exact"/>
      </w:pPr>
      <w:r>
        <w:t>高速铁路模型集合</w:t>
      </w:r>
      <w:r>
        <w:rPr>
          <w:rFonts w:hint="eastAsia"/>
        </w:rPr>
        <w:t>（简称“高铁”）是</w:t>
      </w:r>
      <w:r w:rsidR="00540C9C">
        <w:rPr>
          <w:rFonts w:hint="eastAsia"/>
        </w:rPr>
        <w:t>由</w:t>
      </w:r>
      <w:r>
        <w:rPr>
          <w:rFonts w:hint="eastAsia"/>
        </w:rPr>
        <w:t>来自</w:t>
      </w:r>
      <w:r w:rsidR="00E66275">
        <w:rPr>
          <w:rFonts w:hint="eastAsia"/>
        </w:rPr>
        <w:t>中国北车唐山轨道客车有限责任公司</w:t>
      </w:r>
      <w:r w:rsidR="00E66275" w:rsidRPr="00E66275">
        <w:rPr>
          <w:rFonts w:hint="eastAsia"/>
        </w:rPr>
        <w:t>（简称唐车公司）</w:t>
      </w:r>
      <w:r w:rsidR="00E66275">
        <w:rPr>
          <w:rFonts w:hint="eastAsia"/>
        </w:rPr>
        <w:t>的</w:t>
      </w:r>
      <w:r w:rsidR="00540C9C">
        <w:rPr>
          <w:rFonts w:hint="eastAsia"/>
        </w:rPr>
        <w:t>243个模型构成</w:t>
      </w:r>
      <w:r w:rsidR="006041E6">
        <w:rPr>
          <w:rFonts w:hint="eastAsia"/>
        </w:rPr>
        <w:t>。</w:t>
      </w:r>
      <w:r w:rsidR="00E66275">
        <w:rPr>
          <w:rFonts w:hint="eastAsia"/>
        </w:rPr>
        <w:t>唐车公司始建于1881年，</w:t>
      </w:r>
      <w:r w:rsidR="00E66275" w:rsidRPr="00E66275">
        <w:rPr>
          <w:rFonts w:hint="eastAsia"/>
        </w:rPr>
        <w:t>是中国第一家轨道装备制造企业。</w:t>
      </w:r>
      <w:r w:rsidR="001456BC" w:rsidRPr="001456BC">
        <w:rPr>
          <w:rFonts w:hint="eastAsia"/>
        </w:rPr>
        <w:t>2008年，拥有完全自主知识产权的国产首列时速350公里“和谐号”</w:t>
      </w:r>
      <w:r w:rsidR="001456BC" w:rsidRPr="00346C56">
        <w:rPr>
          <w:rFonts w:ascii="Times New Roman" w:hAnsi="Times New Roman" w:cs="Times New Roman"/>
        </w:rPr>
        <w:t>CRH3</w:t>
      </w:r>
      <w:r w:rsidR="001456BC" w:rsidRPr="001456BC">
        <w:rPr>
          <w:rFonts w:hint="eastAsia"/>
        </w:rPr>
        <w:t>动车组在唐车下线，中国由此成为世界上仅有的几个掌握时速350公里高速铁路装备技术的国家之一</w:t>
      </w:r>
      <w:r w:rsidR="001456BC">
        <w:rPr>
          <w:rFonts w:hint="eastAsia"/>
        </w:rPr>
        <w:t>。</w:t>
      </w:r>
    </w:p>
    <w:p w14:paraId="2A25F27F" w14:textId="77777777" w:rsidR="0040494C" w:rsidRPr="0040494C" w:rsidRDefault="0040494C" w:rsidP="00BD4768">
      <w:pPr>
        <w:pStyle w:val="aa"/>
        <w:keepNext/>
        <w:keepLines/>
        <w:numPr>
          <w:ilvl w:val="0"/>
          <w:numId w:val="18"/>
        </w:numPr>
        <w:spacing w:before="240" w:after="120" w:line="400" w:lineRule="exact"/>
        <w:ind w:firstLineChars="0"/>
        <w:jc w:val="left"/>
        <w:outlineLvl w:val="2"/>
        <w:rPr>
          <w:rFonts w:ascii="黑体" w:eastAsia="黑体" w:hAnsi="黑体"/>
          <w:bCs/>
          <w:vanish/>
          <w:sz w:val="26"/>
          <w:szCs w:val="26"/>
        </w:rPr>
      </w:pPr>
    </w:p>
    <w:p w14:paraId="0CD4A9F6" w14:textId="77777777" w:rsidR="0040494C" w:rsidRPr="0040494C" w:rsidRDefault="0040494C" w:rsidP="00BD4768">
      <w:pPr>
        <w:pStyle w:val="aa"/>
        <w:keepNext/>
        <w:keepLines/>
        <w:numPr>
          <w:ilvl w:val="0"/>
          <w:numId w:val="18"/>
        </w:numPr>
        <w:spacing w:before="240" w:after="120" w:line="400" w:lineRule="exact"/>
        <w:ind w:firstLineChars="0"/>
        <w:jc w:val="left"/>
        <w:outlineLvl w:val="2"/>
        <w:rPr>
          <w:rFonts w:ascii="黑体" w:eastAsia="黑体" w:hAnsi="黑体"/>
          <w:bCs/>
          <w:vanish/>
          <w:sz w:val="26"/>
          <w:szCs w:val="26"/>
        </w:rPr>
      </w:pPr>
    </w:p>
    <w:p w14:paraId="55890235" w14:textId="77777777" w:rsidR="0040494C" w:rsidRPr="0040494C" w:rsidRDefault="0040494C" w:rsidP="00BD4768">
      <w:pPr>
        <w:pStyle w:val="aa"/>
        <w:keepNext/>
        <w:keepLines/>
        <w:numPr>
          <w:ilvl w:val="0"/>
          <w:numId w:val="18"/>
        </w:numPr>
        <w:spacing w:before="240" w:after="120" w:line="400" w:lineRule="exact"/>
        <w:ind w:firstLineChars="0"/>
        <w:jc w:val="left"/>
        <w:outlineLvl w:val="2"/>
        <w:rPr>
          <w:rFonts w:ascii="黑体" w:eastAsia="黑体" w:hAnsi="黑体"/>
          <w:bCs/>
          <w:vanish/>
          <w:sz w:val="26"/>
          <w:szCs w:val="26"/>
        </w:rPr>
      </w:pPr>
    </w:p>
    <w:p w14:paraId="04267BCE" w14:textId="77777777" w:rsidR="0040494C" w:rsidRPr="0040494C" w:rsidRDefault="0040494C" w:rsidP="00BD4768">
      <w:pPr>
        <w:pStyle w:val="aa"/>
        <w:keepNext/>
        <w:keepLines/>
        <w:numPr>
          <w:ilvl w:val="0"/>
          <w:numId w:val="18"/>
        </w:numPr>
        <w:spacing w:before="240" w:after="120" w:line="400" w:lineRule="exact"/>
        <w:ind w:firstLineChars="0"/>
        <w:jc w:val="left"/>
        <w:outlineLvl w:val="2"/>
        <w:rPr>
          <w:rFonts w:ascii="黑体" w:eastAsia="黑体" w:hAnsi="黑体"/>
          <w:bCs/>
          <w:vanish/>
          <w:sz w:val="26"/>
          <w:szCs w:val="26"/>
        </w:rPr>
      </w:pPr>
    </w:p>
    <w:p w14:paraId="53684B6D" w14:textId="77777777" w:rsidR="0040494C" w:rsidRPr="0040494C" w:rsidRDefault="0040494C" w:rsidP="00BD4768">
      <w:pPr>
        <w:pStyle w:val="aa"/>
        <w:keepNext/>
        <w:keepLines/>
        <w:numPr>
          <w:ilvl w:val="1"/>
          <w:numId w:val="18"/>
        </w:numPr>
        <w:spacing w:before="240" w:after="120" w:line="400" w:lineRule="exact"/>
        <w:ind w:firstLineChars="0"/>
        <w:jc w:val="left"/>
        <w:outlineLvl w:val="2"/>
        <w:rPr>
          <w:rFonts w:ascii="黑体" w:eastAsia="黑体" w:hAnsi="黑体"/>
          <w:bCs/>
          <w:vanish/>
          <w:sz w:val="26"/>
          <w:szCs w:val="26"/>
        </w:rPr>
      </w:pPr>
    </w:p>
    <w:p w14:paraId="63227A46" w14:textId="77777777" w:rsidR="0040494C" w:rsidRPr="0040494C" w:rsidRDefault="0040494C" w:rsidP="00BD4768">
      <w:pPr>
        <w:pStyle w:val="aa"/>
        <w:keepNext/>
        <w:keepLines/>
        <w:numPr>
          <w:ilvl w:val="1"/>
          <w:numId w:val="18"/>
        </w:numPr>
        <w:spacing w:before="240" w:after="120" w:line="400" w:lineRule="exact"/>
        <w:ind w:firstLineChars="0"/>
        <w:jc w:val="left"/>
        <w:outlineLvl w:val="2"/>
        <w:rPr>
          <w:rFonts w:ascii="黑体" w:eastAsia="黑体" w:hAnsi="黑体"/>
          <w:bCs/>
          <w:vanish/>
          <w:sz w:val="26"/>
          <w:szCs w:val="26"/>
        </w:rPr>
      </w:pPr>
    </w:p>
    <w:p w14:paraId="3CB9BBED" w14:textId="77777777" w:rsidR="0040494C" w:rsidRPr="0040494C" w:rsidRDefault="0040494C" w:rsidP="00BD4768">
      <w:pPr>
        <w:pStyle w:val="aa"/>
        <w:keepNext/>
        <w:keepLines/>
        <w:numPr>
          <w:ilvl w:val="1"/>
          <w:numId w:val="18"/>
        </w:numPr>
        <w:spacing w:before="240" w:after="120" w:line="400" w:lineRule="exact"/>
        <w:ind w:firstLineChars="0"/>
        <w:jc w:val="left"/>
        <w:outlineLvl w:val="2"/>
        <w:rPr>
          <w:rFonts w:ascii="黑体" w:eastAsia="黑体" w:hAnsi="黑体"/>
          <w:bCs/>
          <w:vanish/>
          <w:sz w:val="26"/>
          <w:szCs w:val="26"/>
        </w:rPr>
      </w:pPr>
    </w:p>
    <w:p w14:paraId="3C6B4D89" w14:textId="77777777" w:rsidR="0040494C" w:rsidRPr="0040494C" w:rsidRDefault="0040494C" w:rsidP="00BD4768">
      <w:pPr>
        <w:pStyle w:val="aa"/>
        <w:keepNext/>
        <w:keepLines/>
        <w:numPr>
          <w:ilvl w:val="1"/>
          <w:numId w:val="18"/>
        </w:numPr>
        <w:spacing w:before="240" w:after="120" w:line="400" w:lineRule="exact"/>
        <w:ind w:firstLineChars="0"/>
        <w:jc w:val="left"/>
        <w:outlineLvl w:val="2"/>
        <w:rPr>
          <w:rFonts w:ascii="黑体" w:eastAsia="黑体" w:hAnsi="黑体"/>
          <w:bCs/>
          <w:vanish/>
          <w:sz w:val="26"/>
          <w:szCs w:val="26"/>
        </w:rPr>
      </w:pPr>
    </w:p>
    <w:p w14:paraId="7B8A63D2" w14:textId="77777777" w:rsidR="0040494C" w:rsidRPr="0040494C" w:rsidRDefault="0040494C" w:rsidP="00BD4768">
      <w:pPr>
        <w:pStyle w:val="aa"/>
        <w:keepNext/>
        <w:keepLines/>
        <w:numPr>
          <w:ilvl w:val="2"/>
          <w:numId w:val="18"/>
        </w:numPr>
        <w:spacing w:before="240" w:after="120" w:line="400" w:lineRule="exact"/>
        <w:ind w:firstLineChars="0"/>
        <w:jc w:val="left"/>
        <w:outlineLvl w:val="2"/>
        <w:rPr>
          <w:rFonts w:ascii="黑体" w:eastAsia="黑体" w:hAnsi="黑体"/>
          <w:bCs/>
          <w:vanish/>
          <w:sz w:val="26"/>
          <w:szCs w:val="26"/>
        </w:rPr>
      </w:pPr>
    </w:p>
    <w:p w14:paraId="07247471" w14:textId="49858826" w:rsidR="00876343" w:rsidRDefault="00876343" w:rsidP="00BD4768">
      <w:pPr>
        <w:pStyle w:val="31"/>
        <w:numPr>
          <w:ilvl w:val="2"/>
          <w:numId w:val="18"/>
        </w:numPr>
      </w:pPr>
      <w:r w:rsidRPr="00876343">
        <w:rPr>
          <w:rFonts w:hint="eastAsia"/>
        </w:rPr>
        <w:t>对流程模型特征选取</w:t>
      </w:r>
      <w:r w:rsidR="00C92EE8">
        <w:rPr>
          <w:rFonts w:hint="eastAsia"/>
        </w:rPr>
        <w:t>效果</w:t>
      </w:r>
      <w:r w:rsidRPr="00876343">
        <w:rPr>
          <w:rFonts w:hint="eastAsia"/>
        </w:rPr>
        <w:t>的</w:t>
      </w:r>
      <w:bookmarkEnd w:id="87"/>
      <w:r w:rsidRPr="00876343">
        <w:rPr>
          <w:rFonts w:hint="eastAsia"/>
        </w:rPr>
        <w:t>评</w:t>
      </w:r>
      <w:bookmarkStart w:id="140" w:name="_Toc415228207"/>
      <w:r w:rsidRPr="00876343">
        <w:rPr>
          <w:rFonts w:hint="eastAsia"/>
        </w:rPr>
        <w:t>估</w:t>
      </w:r>
    </w:p>
    <w:p w14:paraId="1C93BDFD" w14:textId="09F31E65" w:rsidR="000C59CB" w:rsidRDefault="0023659A" w:rsidP="00BA3D4D">
      <w:pPr>
        <w:pStyle w:val="ab"/>
        <w:spacing w:beforeLines="0" w:before="0" w:afterLines="0" w:after="0" w:line="400" w:lineRule="exact"/>
      </w:pPr>
      <w:r>
        <w:t>对流程模型特征选取</w:t>
      </w:r>
      <w:r w:rsidR="009F7B19">
        <w:rPr>
          <w:rFonts w:hint="eastAsia"/>
        </w:rPr>
        <w:t>效果</w:t>
      </w:r>
      <w:r>
        <w:t>方面的评估</w:t>
      </w:r>
      <w:r>
        <w:rPr>
          <w:rFonts w:hint="eastAsia"/>
        </w:rPr>
        <w:t>，</w:t>
      </w:r>
      <w:r>
        <w:t>本文将选取获</w:t>
      </w:r>
      <w:r w:rsidR="009F7B19">
        <w:t>得的</w:t>
      </w:r>
      <w:r w:rsidR="009F7B19">
        <w:rPr>
          <w:rFonts w:hint="eastAsia"/>
        </w:rPr>
        <w:t>6</w:t>
      </w:r>
      <w:r w:rsidR="009F7B19">
        <w:t>维</w:t>
      </w:r>
      <w:r>
        <w:t>属性与没有经过筛选的</w:t>
      </w:r>
      <w:r>
        <w:rPr>
          <w:rFonts w:hint="eastAsia"/>
        </w:rPr>
        <w:t>48维属性进行对比。实验中对每个数据集选择其中的一部分数据来作为参考数据(分别选择了10</w:t>
      </w:r>
      <w:r w:rsidR="00A80526">
        <w:rPr>
          <w:rFonts w:hint="eastAsia"/>
        </w:rPr>
        <w:t>%、</w:t>
      </w:r>
      <w:r>
        <w:rPr>
          <w:rFonts w:hint="eastAsia"/>
        </w:rPr>
        <w:t>20</w:t>
      </w:r>
      <w:r w:rsidR="00A80526">
        <w:rPr>
          <w:rFonts w:hint="eastAsia"/>
        </w:rPr>
        <w:t>%、</w:t>
      </w:r>
      <w:r>
        <w:rPr>
          <w:rFonts w:hint="eastAsia"/>
        </w:rPr>
        <w:t>30</w:t>
      </w:r>
      <w:r w:rsidR="00A80526">
        <w:rPr>
          <w:rFonts w:hint="eastAsia"/>
        </w:rPr>
        <w:t>%、</w:t>
      </w:r>
      <w:r>
        <w:rPr>
          <w:rFonts w:hint="eastAsia"/>
        </w:rPr>
        <w:t>40</w:t>
      </w:r>
      <w:r w:rsidR="00A80526">
        <w:rPr>
          <w:rFonts w:hint="eastAsia"/>
        </w:rPr>
        <w:t>%、</w:t>
      </w:r>
      <w:r>
        <w:rPr>
          <w:rFonts w:hint="eastAsia"/>
        </w:rPr>
        <w:t>50%</w:t>
      </w:r>
      <w:r>
        <w:t>比例的数据作为参考数据集</w:t>
      </w:r>
      <w:r>
        <w:rPr>
          <w:rFonts w:hint="eastAsia"/>
        </w:rPr>
        <w:t>)。这部分参考数据用来训练获得回归模型，然后利用回归模型对没有当做训练集</w:t>
      </w:r>
      <w:r w:rsidR="0028096F">
        <w:rPr>
          <w:rFonts w:hint="eastAsia"/>
        </w:rPr>
        <w:t>（即测试集）</w:t>
      </w:r>
      <w:r>
        <w:rPr>
          <w:rFonts w:hint="eastAsia"/>
        </w:rPr>
        <w:t>的模型推荐最适宜的流程挖掘算法。</w:t>
      </w:r>
    </w:p>
    <w:p w14:paraId="6AEC4975" w14:textId="77777777" w:rsidR="00E268CD" w:rsidRDefault="00E268CD" w:rsidP="00982600">
      <w:pPr>
        <w:pStyle w:val="ab"/>
        <w:spacing w:beforeLines="0" w:before="0" w:afterLines="0" w:after="0" w:line="400" w:lineRule="exact"/>
        <w:ind w:firstLine="482"/>
        <w:rPr>
          <w:b/>
        </w:rPr>
      </w:pPr>
      <w:r w:rsidRPr="00E268CD">
        <w:rPr>
          <w:b/>
        </w:rPr>
        <w:t>准确度</w:t>
      </w:r>
    </w:p>
    <w:p w14:paraId="05CAF057" w14:textId="77777777" w:rsidR="00E10AA0" w:rsidRDefault="007F27B1" w:rsidP="00BA3D4D">
      <w:pPr>
        <w:pStyle w:val="ab"/>
        <w:spacing w:beforeLines="0" w:before="0" w:afterLines="0" w:after="0" w:line="400" w:lineRule="exact"/>
      </w:pPr>
      <w:r>
        <w:rPr>
          <w:noProof/>
        </w:rPr>
        <mc:AlternateContent>
          <mc:Choice Requires="wps">
            <w:drawing>
              <wp:anchor distT="45720" distB="45720" distL="114300" distR="114300" simplePos="0" relativeHeight="251677696" behindDoc="0" locked="0" layoutInCell="1" allowOverlap="1" wp14:anchorId="35CD3D6A" wp14:editId="69D5A4F5">
                <wp:simplePos x="0" y="0"/>
                <wp:positionH relativeFrom="column">
                  <wp:posOffset>3889375</wp:posOffset>
                </wp:positionH>
                <wp:positionV relativeFrom="paragraph">
                  <wp:posOffset>1413510</wp:posOffset>
                </wp:positionV>
                <wp:extent cx="2320925" cy="2002790"/>
                <wp:effectExtent l="0" t="0" r="3175" b="0"/>
                <wp:wrapTopAndBottom/>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2790"/>
                        </a:xfrm>
                        <a:prstGeom prst="rect">
                          <a:avLst/>
                        </a:prstGeom>
                        <a:solidFill>
                          <a:srgbClr val="FFFFFF"/>
                        </a:solidFill>
                        <a:ln w="9525">
                          <a:noFill/>
                          <a:miter lim="800000"/>
                          <a:headEnd/>
                          <a:tailEnd/>
                        </a:ln>
                      </wps:spPr>
                      <wps:txbx>
                        <w:txbxContent>
                          <w:p w14:paraId="33F0F9C7" w14:textId="77777777" w:rsidR="00407684" w:rsidRDefault="00407684">
                            <w:r>
                              <w:rPr>
                                <w:noProof/>
                              </w:rPr>
                              <w:drawing>
                                <wp:inline distT="0" distB="0" distL="0" distR="0" wp14:anchorId="5179811D" wp14:editId="3D5B11D9">
                                  <wp:extent cx="2225729" cy="1671320"/>
                                  <wp:effectExtent l="0" t="0" r="3175" b="5080"/>
                                  <wp:docPr id="55" name="图片 55"/>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1">
                                            <a:extLst>
                                              <a:ext uri="{28A0092B-C50C-407E-A947-70E740481C1C}">
                                                <a14:useLocalDpi xmlns:a14="http://schemas.microsoft.com/office/drawing/2010/main" val="0"/>
                                              </a:ext>
                                            </a:extLst>
                                          </a:blip>
                                          <a:stretch>
                                            <a:fillRect/>
                                          </a:stretch>
                                        </pic:blipFill>
                                        <pic:spPr>
                                          <a:xfrm>
                                            <a:off x="0" y="0"/>
                                            <a:ext cx="2238193" cy="1680680"/>
                                          </a:xfrm>
                                          <a:prstGeom prst="rect">
                                            <a:avLst/>
                                          </a:prstGeom>
                                        </pic:spPr>
                                      </pic:pic>
                                    </a:graphicData>
                                  </a:graphic>
                                </wp:inline>
                              </w:drawing>
                            </w:r>
                          </w:p>
                          <w:p w14:paraId="3EAB21BB" w14:textId="77777777" w:rsidR="00407684" w:rsidRDefault="00407684" w:rsidP="00BA3D4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D3D6A" id="_x0000_s1028" type="#_x0000_t202" style="position:absolute;left:0;text-align:left;margin-left:306.25pt;margin-top:111.3pt;width:182.75pt;height:157.7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" stroked="f">
                <v:textbox>
                  <w:txbxContent>
                    <w:p w14:paraId="33F0F9C7" w14:textId="77777777" w:rsidR="00407684" w:rsidRDefault="00407684">
                      <w:r>
                        <w:rPr>
                          <w:noProof/>
                        </w:rPr>
                        <w:drawing>
                          <wp:inline distT="0" distB="0" distL="0" distR="0" wp14:anchorId="5179811D" wp14:editId="3D5B11D9">
                            <wp:extent cx="2225729" cy="1671320"/>
                            <wp:effectExtent l="0" t="0" r="3175" b="5080"/>
                            <wp:docPr id="55" name="图片 55"/>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1">
                                      <a:extLst>
                                        <a:ext uri="{28A0092B-C50C-407E-A947-70E740481C1C}">
                                          <a14:useLocalDpi xmlns:a14="http://schemas.microsoft.com/office/drawing/2010/main" val="0"/>
                                        </a:ext>
                                      </a:extLst>
                                    </a:blip>
                                    <a:stretch>
                                      <a:fillRect/>
                                    </a:stretch>
                                  </pic:blipFill>
                                  <pic:spPr>
                                    <a:xfrm>
                                      <a:off x="0" y="0"/>
                                      <a:ext cx="2238193" cy="1680680"/>
                                    </a:xfrm>
                                    <a:prstGeom prst="rect">
                                      <a:avLst/>
                                    </a:prstGeom>
                                  </pic:spPr>
                                </pic:pic>
                              </a:graphicData>
                            </a:graphic>
                          </wp:inline>
                        </w:drawing>
                      </w:r>
                    </w:p>
                    <w:p w14:paraId="3EAB21BB" w14:textId="77777777" w:rsidR="00407684" w:rsidRDefault="00407684" w:rsidP="00BA3D4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v:textbox>
                <w10:wrap type="topAndBottom"/>
              </v:shape>
            </w:pict>
          </mc:Fallback>
        </mc:AlternateContent>
      </w:r>
      <w:r>
        <w:rPr>
          <w:noProof/>
        </w:rPr>
        <mc:AlternateContent>
          <mc:Choice Requires="wps">
            <w:drawing>
              <wp:anchor distT="45720" distB="45720" distL="114300" distR="114300" simplePos="0" relativeHeight="251673600" behindDoc="0" locked="0" layoutInCell="1" allowOverlap="1" wp14:anchorId="7BA6C6C8" wp14:editId="563D0FDE">
                <wp:simplePos x="0" y="0"/>
                <wp:positionH relativeFrom="column">
                  <wp:posOffset>-748030</wp:posOffset>
                </wp:positionH>
                <wp:positionV relativeFrom="paragraph">
                  <wp:posOffset>1413510</wp:posOffset>
                </wp:positionV>
                <wp:extent cx="2320925" cy="2004060"/>
                <wp:effectExtent l="0" t="0" r="3175" b="0"/>
                <wp:wrapTopAndBottom/>
                <wp:docPr id="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4060"/>
                        </a:xfrm>
                        <a:prstGeom prst="rect">
                          <a:avLst/>
                        </a:prstGeom>
                        <a:solidFill>
                          <a:srgbClr val="FFFFFF"/>
                        </a:solidFill>
                        <a:ln w="9525">
                          <a:noFill/>
                          <a:miter lim="800000"/>
                          <a:headEnd/>
                          <a:tailEnd/>
                        </a:ln>
                      </wps:spPr>
                      <wps:txbx>
                        <w:txbxContent>
                          <w:p w14:paraId="3638F9B2" w14:textId="77777777" w:rsidR="00407684" w:rsidRDefault="00407684">
                            <w:r>
                              <w:rPr>
                                <w:noProof/>
                              </w:rPr>
                              <w:drawing>
                                <wp:inline distT="0" distB="0" distL="0" distR="0" wp14:anchorId="69C88347" wp14:editId="4C6125A4">
                                  <wp:extent cx="2224686" cy="1671725"/>
                                  <wp:effectExtent l="0" t="0" r="4445" b="5080"/>
                                  <wp:docPr id="56" name="图片 56"/>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2">
                                            <a:extLst>
                                              <a:ext uri="{28A0092B-C50C-407E-A947-70E740481C1C}">
                                                <a14:useLocalDpi xmlns:a14="http://schemas.microsoft.com/office/drawing/2010/main" val="0"/>
                                              </a:ext>
                                            </a:extLst>
                                          </a:blip>
                                          <a:stretch>
                                            <a:fillRect/>
                                          </a:stretch>
                                        </pic:blipFill>
                                        <pic:spPr>
                                          <a:xfrm>
                                            <a:off x="0" y="0"/>
                                            <a:ext cx="2263209" cy="1700673"/>
                                          </a:xfrm>
                                          <a:prstGeom prst="rect">
                                            <a:avLst/>
                                          </a:prstGeom>
                                        </pic:spPr>
                                      </pic:pic>
                                    </a:graphicData>
                                  </a:graphic>
                                </wp:inline>
                              </w:drawing>
                            </w:r>
                          </w:p>
                          <w:p w14:paraId="42CFF2E3" w14:textId="77777777" w:rsidR="00407684" w:rsidRDefault="00407684" w:rsidP="00BA3D4D">
                            <w:pPr>
                              <w:jc w:val="center"/>
                            </w:pPr>
                            <w:r w:rsidRPr="00BA3D4D">
                              <w:rPr>
                                <w:rFonts w:hint="eastAsia"/>
                                <w:sz w:val="22"/>
                              </w:rPr>
                              <w:t>（</w:t>
                            </w:r>
                            <w:r w:rsidRPr="00BA3D4D">
                              <w:rPr>
                                <w:rFonts w:hint="eastAsia"/>
                                <w:sz w:val="22"/>
                              </w:rPr>
                              <w:t>a</w:t>
                            </w:r>
                            <w:r w:rsidRPr="00BA3D4D">
                              <w:rPr>
                                <w:rFonts w:hint="eastAsia"/>
                                <w:sz w:val="22"/>
                              </w:rPr>
                              <w:t>）人工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A6C6C8" id="_x0000_s1029" type="#_x0000_t202" style="position:absolute;left:0;text-align:left;margin-left:-58.9pt;margin-top:111.3pt;width:182.75pt;height:157.8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" stroked="f">
                <v:textbox>
                  <w:txbxContent>
                    <w:p w14:paraId="3638F9B2" w14:textId="77777777" w:rsidR="00407684" w:rsidRDefault="00407684">
                      <w:r>
                        <w:rPr>
                          <w:noProof/>
                        </w:rPr>
                        <w:drawing>
                          <wp:inline distT="0" distB="0" distL="0" distR="0" wp14:anchorId="69C88347" wp14:editId="4C6125A4">
                            <wp:extent cx="2224686" cy="1671725"/>
                            <wp:effectExtent l="0" t="0" r="4445" b="5080"/>
                            <wp:docPr id="56" name="图片 56"/>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2">
                                      <a:extLst>
                                        <a:ext uri="{28A0092B-C50C-407E-A947-70E740481C1C}">
                                          <a14:useLocalDpi xmlns:a14="http://schemas.microsoft.com/office/drawing/2010/main" val="0"/>
                                        </a:ext>
                                      </a:extLst>
                                    </a:blip>
                                    <a:stretch>
                                      <a:fillRect/>
                                    </a:stretch>
                                  </pic:blipFill>
                                  <pic:spPr>
                                    <a:xfrm>
                                      <a:off x="0" y="0"/>
                                      <a:ext cx="2263209" cy="1700673"/>
                                    </a:xfrm>
                                    <a:prstGeom prst="rect">
                                      <a:avLst/>
                                    </a:prstGeom>
                                  </pic:spPr>
                                </pic:pic>
                              </a:graphicData>
                            </a:graphic>
                          </wp:inline>
                        </w:drawing>
                      </w:r>
                    </w:p>
                    <w:p w14:paraId="42CFF2E3" w14:textId="77777777" w:rsidR="00407684" w:rsidRDefault="00407684" w:rsidP="00BA3D4D">
                      <w:pPr>
                        <w:jc w:val="center"/>
                      </w:pPr>
                      <w:r w:rsidRPr="00BA3D4D">
                        <w:rPr>
                          <w:rFonts w:hint="eastAsia"/>
                          <w:sz w:val="22"/>
                        </w:rPr>
                        <w:t>（</w:t>
                      </w:r>
                      <w:r w:rsidRPr="00BA3D4D">
                        <w:rPr>
                          <w:rFonts w:hint="eastAsia"/>
                          <w:sz w:val="22"/>
                        </w:rPr>
                        <w:t>a</w:t>
                      </w:r>
                      <w:r w:rsidRPr="00BA3D4D">
                        <w:rPr>
                          <w:rFonts w:hint="eastAsia"/>
                          <w:sz w:val="22"/>
                        </w:rPr>
                        <w:t>）人工</w:t>
                      </w:r>
                    </w:p>
                  </w:txbxContent>
                </v:textbox>
                <w10:wrap type="topAndBottom"/>
              </v:shape>
            </w:pict>
          </mc:Fallback>
        </mc:AlternateContent>
      </w:r>
      <w:r>
        <w:rPr>
          <w:noProof/>
        </w:rPr>
        <mc:AlternateContent>
          <mc:Choice Requires="wps">
            <w:drawing>
              <wp:anchor distT="45720" distB="45720" distL="114300" distR="114300" simplePos="0" relativeHeight="251675648" behindDoc="0" locked="0" layoutInCell="1" allowOverlap="1" wp14:anchorId="4AD056A2" wp14:editId="50AE1F2E">
                <wp:simplePos x="0" y="0"/>
                <wp:positionH relativeFrom="margin">
                  <wp:posOffset>1571625</wp:posOffset>
                </wp:positionH>
                <wp:positionV relativeFrom="paragraph">
                  <wp:posOffset>1416847</wp:posOffset>
                </wp:positionV>
                <wp:extent cx="2320925" cy="2002790"/>
                <wp:effectExtent l="0" t="0" r="3175" b="0"/>
                <wp:wrapTopAndBottom/>
                <wp:docPr id="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2790"/>
                        </a:xfrm>
                        <a:prstGeom prst="rect">
                          <a:avLst/>
                        </a:prstGeom>
                        <a:solidFill>
                          <a:srgbClr val="FFFFFF"/>
                        </a:solidFill>
                        <a:ln w="9525">
                          <a:noFill/>
                          <a:miter lim="800000"/>
                          <a:headEnd/>
                          <a:tailEnd/>
                        </a:ln>
                      </wps:spPr>
                      <wps:txbx>
                        <w:txbxContent>
                          <w:p w14:paraId="786CB0BB" w14:textId="77777777" w:rsidR="00407684" w:rsidRDefault="00407684" w:rsidP="00BA3D4D">
                            <w:r>
                              <w:rPr>
                                <w:noProof/>
                              </w:rPr>
                              <w:drawing>
                                <wp:inline distT="0" distB="0" distL="0" distR="0" wp14:anchorId="45EDDF2B" wp14:editId="51973F40">
                                  <wp:extent cx="2225729" cy="1671320"/>
                                  <wp:effectExtent l="0" t="0" r="3175" b="5080"/>
                                  <wp:docPr id="57" name="图片 57"/>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3">
                                            <a:extLst>
                                              <a:ext uri="{28A0092B-C50C-407E-A947-70E740481C1C}">
                                                <a14:useLocalDpi xmlns:a14="http://schemas.microsoft.com/office/drawing/2010/main" val="0"/>
                                              </a:ext>
                                            </a:extLst>
                                          </a:blip>
                                          <a:stretch>
                                            <a:fillRect/>
                                          </a:stretch>
                                        </pic:blipFill>
                                        <pic:spPr>
                                          <a:xfrm>
                                            <a:off x="0" y="0"/>
                                            <a:ext cx="2249981" cy="1689531"/>
                                          </a:xfrm>
                                          <a:prstGeom prst="rect">
                                            <a:avLst/>
                                          </a:prstGeom>
                                        </pic:spPr>
                                      </pic:pic>
                                    </a:graphicData>
                                  </a:graphic>
                                </wp:inline>
                              </w:drawing>
                            </w:r>
                          </w:p>
                          <w:p w14:paraId="7CC4E5CC" w14:textId="77777777" w:rsidR="00407684" w:rsidRDefault="00407684" w:rsidP="00BA3D4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D056A2" id="_x0000_s1030" type="#_x0000_t202" style="position:absolute;left:0;text-align:left;margin-left:123.75pt;margin-top:111.55pt;width:182.75pt;height:157.7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" stroked="f">
                <v:textbox>
                  <w:txbxContent>
                    <w:p w14:paraId="786CB0BB" w14:textId="77777777" w:rsidR="00407684" w:rsidRDefault="00407684" w:rsidP="00BA3D4D">
                      <w:r>
                        <w:rPr>
                          <w:noProof/>
                        </w:rPr>
                        <w:drawing>
                          <wp:inline distT="0" distB="0" distL="0" distR="0" wp14:anchorId="45EDDF2B" wp14:editId="51973F40">
                            <wp:extent cx="2225729" cy="1671320"/>
                            <wp:effectExtent l="0" t="0" r="3175" b="5080"/>
                            <wp:docPr id="57" name="图片 57"/>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3">
                                      <a:extLst>
                                        <a:ext uri="{28A0092B-C50C-407E-A947-70E740481C1C}">
                                          <a14:useLocalDpi xmlns:a14="http://schemas.microsoft.com/office/drawing/2010/main" val="0"/>
                                        </a:ext>
                                      </a:extLst>
                                    </a:blip>
                                    <a:stretch>
                                      <a:fillRect/>
                                    </a:stretch>
                                  </pic:blipFill>
                                  <pic:spPr>
                                    <a:xfrm>
                                      <a:off x="0" y="0"/>
                                      <a:ext cx="2249981" cy="1689531"/>
                                    </a:xfrm>
                                    <a:prstGeom prst="rect">
                                      <a:avLst/>
                                    </a:prstGeom>
                                  </pic:spPr>
                                </pic:pic>
                              </a:graphicData>
                            </a:graphic>
                          </wp:inline>
                        </w:drawing>
                      </w:r>
                    </w:p>
                    <w:p w14:paraId="7CC4E5CC" w14:textId="77777777" w:rsidR="00407684" w:rsidRDefault="00407684" w:rsidP="00BA3D4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v:textbox>
                <w10:wrap type="topAndBottom" anchorx="margin"/>
              </v:shape>
            </w:pict>
          </mc:Fallback>
        </mc:AlternateContent>
      </w:r>
      <w:r w:rsidR="00E10AA0" w:rsidRPr="00A56872">
        <w:t>为了</w:t>
      </w:r>
      <w:r w:rsidR="00A56872" w:rsidRPr="00A56872">
        <w:t>评估准确度</w:t>
      </w:r>
      <w:r w:rsidR="00A56872" w:rsidRPr="00A56872">
        <w:rPr>
          <w:rFonts w:hint="eastAsia"/>
        </w:rPr>
        <w:t>，</w:t>
      </w:r>
      <w:r w:rsidR="007942A0">
        <w:t>首先将所有用来测试的</w:t>
      </w:r>
      <w:r w:rsidR="00A56872" w:rsidRPr="00A56872">
        <w:t>模型利用</w:t>
      </w:r>
      <w:r w:rsidR="00A56872" w:rsidRPr="00346C56">
        <w:rPr>
          <w:rFonts w:ascii="Times New Roman" w:hAnsi="Times New Roman" w:cs="Times New Roman"/>
        </w:rPr>
        <w:t>Rozinat</w:t>
      </w:r>
      <w:r w:rsidR="00A56872" w:rsidRPr="00A56872">
        <w:t>提出的评估框架经</w:t>
      </w:r>
      <w:r w:rsidR="00A56872" w:rsidRPr="00A56872">
        <w:lastRenderedPageBreak/>
        <w:t>验的计算出模型最适宜的流程挖掘算法</w:t>
      </w:r>
      <w:r w:rsidR="007942A0">
        <w:rPr>
          <w:rFonts w:hint="eastAsia"/>
        </w:rPr>
        <w:t>（</w:t>
      </w:r>
      <w:r w:rsidR="00C81076">
        <w:rPr>
          <w:rFonts w:hint="eastAsia"/>
        </w:rPr>
        <w:t>称其为</w:t>
      </w:r>
      <w:r w:rsidR="00620E27">
        <w:rPr>
          <w:rFonts w:hint="eastAsia"/>
        </w:rPr>
        <w:t>“</w:t>
      </w:r>
      <w:r w:rsidR="00C81076">
        <w:rPr>
          <w:rFonts w:hint="eastAsia"/>
        </w:rPr>
        <w:t>实际最适宜</w:t>
      </w:r>
      <w:r w:rsidR="007942A0">
        <w:rPr>
          <w:rFonts w:hint="eastAsia"/>
        </w:rPr>
        <w:t>流程</w:t>
      </w:r>
      <w:r w:rsidR="00C81076">
        <w:rPr>
          <w:rFonts w:hint="eastAsia"/>
        </w:rPr>
        <w:t>挖掘</w:t>
      </w:r>
      <w:r w:rsidR="007942A0">
        <w:rPr>
          <w:rFonts w:hint="eastAsia"/>
        </w:rPr>
        <w:t>算法</w:t>
      </w:r>
      <w:r w:rsidR="00620E27">
        <w:rPr>
          <w:rFonts w:hint="eastAsia"/>
        </w:rPr>
        <w:t>”</w:t>
      </w:r>
      <w:r w:rsidR="007942A0">
        <w:rPr>
          <w:rFonts w:hint="eastAsia"/>
        </w:rPr>
        <w:t>）</w:t>
      </w:r>
      <w:r w:rsidR="00A56872" w:rsidRPr="00A56872">
        <w:rPr>
          <w:rFonts w:hint="eastAsia"/>
        </w:rPr>
        <w:t>。</w:t>
      </w:r>
      <w:r w:rsidR="007942A0">
        <w:rPr>
          <w:rFonts w:hint="eastAsia"/>
        </w:rPr>
        <w:t>然后利用</w:t>
      </w:r>
      <w:r w:rsidR="000A59D5">
        <w:rPr>
          <w:rFonts w:hint="eastAsia"/>
        </w:rPr>
        <w:t>回归模型对测试模型</w:t>
      </w:r>
      <w:r w:rsidR="00C81076">
        <w:rPr>
          <w:rFonts w:hint="eastAsia"/>
        </w:rPr>
        <w:t>估算出最适宜的的流程挖掘算法（称其为</w:t>
      </w:r>
      <w:r w:rsidR="00620E27">
        <w:rPr>
          <w:rFonts w:hint="eastAsia"/>
        </w:rPr>
        <w:t>“</w:t>
      </w:r>
      <w:r w:rsidR="00C81076">
        <w:rPr>
          <w:rFonts w:hint="eastAsia"/>
        </w:rPr>
        <w:t>估算最适宜流程挖掘算法</w:t>
      </w:r>
      <w:r w:rsidR="00620E27">
        <w:rPr>
          <w:rFonts w:hint="eastAsia"/>
        </w:rPr>
        <w:t>”</w:t>
      </w:r>
      <w:r w:rsidR="00C81076">
        <w:rPr>
          <w:rFonts w:hint="eastAsia"/>
        </w:rPr>
        <w:t>）。当</w:t>
      </w:r>
      <w:r w:rsidR="00620E27">
        <w:rPr>
          <w:rFonts w:hint="eastAsia"/>
        </w:rPr>
        <w:t xml:space="preserve"> “实际最适宜流程挖掘算法”与“估算最适宜流程挖掘算法”相同时，认为估算的结果是正确的。</w:t>
      </w:r>
    </w:p>
    <w:p w14:paraId="5572DD32" w14:textId="77777777" w:rsidR="007F27B1" w:rsidRPr="00040389" w:rsidRDefault="007F27B1" w:rsidP="007F27B1">
      <w:pPr>
        <w:jc w:val="center"/>
        <w:rPr>
          <w:sz w:val="22"/>
        </w:rPr>
      </w:pPr>
      <w:commentRangeStart w:id="141"/>
      <w:r w:rsidRPr="009B12BB">
        <w:rPr>
          <w:sz w:val="22"/>
        </w:rPr>
        <w:t>图</w:t>
      </w:r>
      <w:r w:rsidRPr="009B12BB">
        <w:rPr>
          <w:sz w:val="22"/>
        </w:rPr>
        <w:t>4.</w:t>
      </w:r>
      <w:r>
        <w:rPr>
          <w:sz w:val="22"/>
        </w:rPr>
        <w:t>11</w:t>
      </w:r>
      <w:r>
        <w:rPr>
          <w:sz w:val="22"/>
        </w:rPr>
        <w:t>评估流程模型特征选取的准确度结果</w:t>
      </w:r>
      <w:commentRangeEnd w:id="141"/>
      <w:r w:rsidR="00280661">
        <w:rPr>
          <w:rStyle w:val="af"/>
        </w:rPr>
        <w:commentReference w:id="141"/>
      </w:r>
    </w:p>
    <w:p w14:paraId="329CABB8" w14:textId="5806E013" w:rsidR="00EC7BE2" w:rsidRDefault="00EC7BE2" w:rsidP="000B376A">
      <w:pPr>
        <w:pStyle w:val="ab"/>
        <w:spacing w:beforeLines="0" w:before="0" w:afterLines="0" w:after="0" w:line="400" w:lineRule="exact"/>
      </w:pPr>
      <w:r>
        <w:t>图</w:t>
      </w:r>
      <w:r>
        <w:rPr>
          <w:rFonts w:hint="eastAsia"/>
        </w:rPr>
        <w:t>4</w:t>
      </w:r>
      <w:r>
        <w:t>.11(a)-(c)分别给出了人工</w:t>
      </w:r>
      <w:r>
        <w:rPr>
          <w:rFonts w:hint="eastAsia"/>
        </w:rPr>
        <w:t>、</w:t>
      </w:r>
      <w:r>
        <w:t>东锅和高铁三个数据集下的准确度</w:t>
      </w:r>
      <w:r w:rsidR="00210DB6">
        <w:rPr>
          <w:rFonts w:hint="eastAsia"/>
        </w:rPr>
        <w:t>的</w:t>
      </w:r>
      <w:r>
        <w:t>计算结果</w:t>
      </w:r>
      <w:r>
        <w:rPr>
          <w:rFonts w:hint="eastAsia"/>
        </w:rPr>
        <w:t>。</w:t>
      </w:r>
      <w:r w:rsidR="00B31E49">
        <w:rPr>
          <w:rFonts w:hint="eastAsia"/>
        </w:rPr>
        <w:t>对于三个数据集，在训练模型的比重增加的情况下，推荐的准确度也相应的增加。整体来说，利用</w:t>
      </w:r>
      <w:r w:rsidR="00310E6F">
        <w:rPr>
          <w:rFonts w:hint="eastAsia"/>
        </w:rPr>
        <w:t>6维</w:t>
      </w:r>
      <w:r w:rsidR="00B31E49">
        <w:rPr>
          <w:rFonts w:hint="eastAsia"/>
        </w:rPr>
        <w:t>模型特征的回归分析较利用48维模型特征来说推荐的准确程度较好。另外，因为高铁数据集的模型相比其他两个数据集的模型复杂，大部分流程挖掘算法无法在这个数据集中</w:t>
      </w:r>
      <w:r w:rsidR="00CC02D7">
        <w:rPr>
          <w:rFonts w:hint="eastAsia"/>
        </w:rPr>
        <w:t>有好</w:t>
      </w:r>
      <w:r w:rsidR="00B31E49">
        <w:rPr>
          <w:rFonts w:hint="eastAsia"/>
        </w:rPr>
        <w:t>的表现。这一现象致使各个流程挖掘算法的在高铁数据集上的挖掘效果类似（都表现的不好），因此一个高铁模型可能会有多个最优流程挖掘算法，因而推荐算法在高铁模型集上准确度会较其他两个模型集好（</w:t>
      </w:r>
      <w:r w:rsidR="008D66BB">
        <w:rPr>
          <w:rFonts w:hint="eastAsia"/>
        </w:rPr>
        <w:t>因为一个模型可能有多个最优算法，评估框架有更大的可能推荐出其中一个最优的流程挖掘算法</w:t>
      </w:r>
      <w:r w:rsidR="00B31E49">
        <w:rPr>
          <w:rFonts w:hint="eastAsia"/>
        </w:rPr>
        <w:t>）</w:t>
      </w:r>
      <w:r w:rsidR="002B5AB1">
        <w:rPr>
          <w:rFonts w:hint="eastAsia"/>
        </w:rPr>
        <w:t>。也因为高铁模型集的推荐准确度较其他两个模型集高，6维和48维的推荐准确度的差距较其他两个模型集小一些。</w:t>
      </w:r>
    </w:p>
    <w:p w14:paraId="3F74828B" w14:textId="77777777" w:rsidR="002B5AB1" w:rsidRDefault="002B5AB1" w:rsidP="00982600">
      <w:pPr>
        <w:pStyle w:val="ab"/>
        <w:spacing w:beforeLines="0" w:before="0" w:afterLines="0" w:after="0" w:line="400" w:lineRule="exact"/>
        <w:ind w:firstLine="482"/>
        <w:rPr>
          <w:b/>
        </w:rPr>
      </w:pPr>
      <w:r w:rsidRPr="002B5AB1">
        <w:rPr>
          <w:b/>
        </w:rPr>
        <w:t>时间效率</w:t>
      </w:r>
    </w:p>
    <w:p w14:paraId="73C0DA05" w14:textId="16762488" w:rsidR="000B376A" w:rsidRPr="003B42C5" w:rsidRDefault="000B376A" w:rsidP="0055462F">
      <w:pPr>
        <w:pStyle w:val="ab"/>
        <w:spacing w:beforeLines="0" w:before="0" w:afterLines="0" w:after="0" w:line="400" w:lineRule="exact"/>
      </w:pPr>
      <w:r w:rsidRPr="000B376A">
        <w:rPr>
          <w:rFonts w:hint="eastAsia"/>
        </w:rPr>
        <w:t>在实验中</w:t>
      </w:r>
      <w:r>
        <w:rPr>
          <w:rFonts w:hint="eastAsia"/>
        </w:rPr>
        <w:t>,我们对比了</w:t>
      </w:r>
      <w:r w:rsidR="006A72F5">
        <w:rPr>
          <w:rFonts w:hint="eastAsia"/>
        </w:rPr>
        <w:t>6</w:t>
      </w:r>
      <w:r>
        <w:rPr>
          <w:rFonts w:hint="eastAsia"/>
        </w:rPr>
        <w:t>维特征和48维特征的特征提取时间。图12分别</w:t>
      </w:r>
      <w:r w:rsidR="003B42C5">
        <w:rPr>
          <w:rFonts w:hint="eastAsia"/>
        </w:rPr>
        <w:t>展示了人工、东锅和高铁模型集合的时间效率结果。普遍来看，在同样的数据集和训练集的比例中，</w:t>
      </w:r>
      <w:r w:rsidR="00A278B1">
        <w:rPr>
          <w:rFonts w:hint="eastAsia"/>
        </w:rPr>
        <w:t>6</w:t>
      </w:r>
      <w:r w:rsidR="003B42C5">
        <w:rPr>
          <w:rFonts w:hint="eastAsia"/>
        </w:rPr>
        <w:t>维模型特征时间开销小于48维特征。另外，因为高铁数据集的流程模型较为复杂，高铁模型集合的时间开销相比其他两个模型集大。东锅数据集合因为包含的流程模型较其他两个模型少，提取特征用的时间开销也是这三个数据集中最小的。</w:t>
      </w:r>
    </w:p>
    <w:p w14:paraId="4878F59D" w14:textId="77777777" w:rsidR="000B376A" w:rsidRPr="00040389" w:rsidRDefault="003B42C5" w:rsidP="003B42C5">
      <w:pPr>
        <w:rPr>
          <w:sz w:val="22"/>
        </w:rPr>
      </w:pPr>
      <w:r w:rsidRPr="00BA31DD">
        <w:rPr>
          <w:b/>
          <w:noProof/>
        </w:rPr>
        <mc:AlternateContent>
          <mc:Choice Requires="wps">
            <w:drawing>
              <wp:anchor distT="45720" distB="45720" distL="114300" distR="114300" simplePos="0" relativeHeight="251681792" behindDoc="0" locked="0" layoutInCell="1" allowOverlap="1" wp14:anchorId="333E8969" wp14:editId="6D8012A5">
                <wp:simplePos x="0" y="0"/>
                <wp:positionH relativeFrom="column">
                  <wp:posOffset>3888740</wp:posOffset>
                </wp:positionH>
                <wp:positionV relativeFrom="paragraph">
                  <wp:posOffset>242570</wp:posOffset>
                </wp:positionV>
                <wp:extent cx="2321560" cy="2001520"/>
                <wp:effectExtent l="0" t="0" r="2540" b="0"/>
                <wp:wrapTopAndBottom/>
                <wp:docPr id="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1520"/>
                        </a:xfrm>
                        <a:prstGeom prst="rect">
                          <a:avLst/>
                        </a:prstGeom>
                        <a:solidFill>
                          <a:srgbClr val="FFFFFF"/>
                        </a:solidFill>
                        <a:ln w="9525">
                          <a:noFill/>
                          <a:miter lim="800000"/>
                          <a:headEnd/>
                          <a:tailEnd/>
                        </a:ln>
                      </wps:spPr>
                      <wps:txbx>
                        <w:txbxContent>
                          <w:p w14:paraId="215B5923" w14:textId="77777777" w:rsidR="00407684" w:rsidRDefault="00407684" w:rsidP="00BA31DD">
                            <w:r>
                              <w:rPr>
                                <w:noProof/>
                              </w:rPr>
                              <w:drawing>
                                <wp:inline distT="0" distB="0" distL="0" distR="0" wp14:anchorId="326250CB" wp14:editId="00C24DB9">
                                  <wp:extent cx="2224800" cy="1674000"/>
                                  <wp:effectExtent l="0" t="0" r="4445"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12(c)highspeed_time_large.eps"/>
                                          <pic:cNvPicPr/>
                                        </pic:nvPicPr>
                                        <pic:blipFill>
                                          <a:blip r:embed="rId24">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48775FD8" w14:textId="77777777" w:rsidR="00407684" w:rsidRDefault="00407684" w:rsidP="00BA31D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E8969" id="_x0000_s1031" type="#_x0000_t202" style="position:absolute;left:0;text-align:left;margin-left:306.2pt;margin-top:19.1pt;width:182.8pt;height:157.6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" stroked="f">
                <v:textbox>
                  <w:txbxContent>
                    <w:p w14:paraId="215B5923" w14:textId="77777777" w:rsidR="00407684" w:rsidRDefault="00407684" w:rsidP="00BA31DD">
                      <w:r>
                        <w:rPr>
                          <w:noProof/>
                        </w:rPr>
                        <w:drawing>
                          <wp:inline distT="0" distB="0" distL="0" distR="0" wp14:anchorId="326250CB" wp14:editId="00C24DB9">
                            <wp:extent cx="2224800" cy="1674000"/>
                            <wp:effectExtent l="0" t="0" r="4445"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12(c)highspeed_time_large.eps"/>
                                    <pic:cNvPicPr/>
                                  </pic:nvPicPr>
                                  <pic:blipFill>
                                    <a:blip r:embed="rId24">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48775FD8" w14:textId="77777777" w:rsidR="00407684" w:rsidRDefault="00407684" w:rsidP="00BA31D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v:textbox>
                <w10:wrap type="topAndBottom"/>
              </v:shape>
            </w:pict>
          </mc:Fallback>
        </mc:AlternateContent>
      </w:r>
      <w:r w:rsidRPr="00BA31DD">
        <w:rPr>
          <w:b/>
          <w:noProof/>
        </w:rPr>
        <mc:AlternateContent>
          <mc:Choice Requires="wps">
            <w:drawing>
              <wp:anchor distT="45720" distB="45720" distL="114300" distR="114300" simplePos="0" relativeHeight="251680768" behindDoc="0" locked="0" layoutInCell="1" allowOverlap="1" wp14:anchorId="506A2D4C" wp14:editId="471E101B">
                <wp:simplePos x="0" y="0"/>
                <wp:positionH relativeFrom="margin">
                  <wp:posOffset>1573530</wp:posOffset>
                </wp:positionH>
                <wp:positionV relativeFrom="paragraph">
                  <wp:posOffset>242570</wp:posOffset>
                </wp:positionV>
                <wp:extent cx="2321560" cy="2001520"/>
                <wp:effectExtent l="0" t="0" r="2540" b="0"/>
                <wp:wrapTopAndBottom/>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1520"/>
                        </a:xfrm>
                        <a:prstGeom prst="rect">
                          <a:avLst/>
                        </a:prstGeom>
                        <a:solidFill>
                          <a:srgbClr val="FFFFFF"/>
                        </a:solidFill>
                        <a:ln w="9525">
                          <a:noFill/>
                          <a:miter lim="800000"/>
                          <a:headEnd/>
                          <a:tailEnd/>
                        </a:ln>
                      </wps:spPr>
                      <wps:txbx>
                        <w:txbxContent>
                          <w:p w14:paraId="1617B561" w14:textId="77777777" w:rsidR="00407684" w:rsidRDefault="00407684" w:rsidP="00BA31DD">
                            <w:r>
                              <w:rPr>
                                <w:noProof/>
                              </w:rPr>
                              <w:drawing>
                                <wp:inline distT="0" distB="0" distL="0" distR="0" wp14:anchorId="392C5ABE" wp14:editId="75A20F20">
                                  <wp:extent cx="2224800" cy="1674000"/>
                                  <wp:effectExtent l="0" t="0" r="4445"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12(b)dongfang_time_large.eps"/>
                                          <pic:cNvPicPr/>
                                        </pic:nvPicPr>
                                        <pic:blipFill>
                                          <a:blip r:embed="rId25">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2695FA45" w14:textId="77777777" w:rsidR="00407684" w:rsidRDefault="00407684" w:rsidP="00BA31D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A2D4C" id="_x0000_s1032" type="#_x0000_t202" style="position:absolute;left:0;text-align:left;margin-left:123.9pt;margin-top:19.1pt;width:182.8pt;height:157.6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" stroked="f">
                <v:textbox>
                  <w:txbxContent>
                    <w:p w14:paraId="1617B561" w14:textId="77777777" w:rsidR="00407684" w:rsidRDefault="00407684" w:rsidP="00BA31DD">
                      <w:r>
                        <w:rPr>
                          <w:noProof/>
                        </w:rPr>
                        <w:drawing>
                          <wp:inline distT="0" distB="0" distL="0" distR="0" wp14:anchorId="392C5ABE" wp14:editId="75A20F20">
                            <wp:extent cx="2224800" cy="1674000"/>
                            <wp:effectExtent l="0" t="0" r="4445"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12(b)dongfang_time_large.eps"/>
                                    <pic:cNvPicPr/>
                                  </pic:nvPicPr>
                                  <pic:blipFill>
                                    <a:blip r:embed="rId25">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2695FA45" w14:textId="77777777" w:rsidR="00407684" w:rsidRDefault="00407684" w:rsidP="00BA31D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v:textbox>
                <w10:wrap type="topAndBottom" anchorx="margin"/>
              </v:shape>
            </w:pict>
          </mc:Fallback>
        </mc:AlternateContent>
      </w:r>
      <w:r w:rsidRPr="00BA31DD">
        <w:rPr>
          <w:b/>
          <w:noProof/>
        </w:rPr>
        <mc:AlternateContent>
          <mc:Choice Requires="wps">
            <w:drawing>
              <wp:anchor distT="45720" distB="45720" distL="114300" distR="114300" simplePos="0" relativeHeight="251679744" behindDoc="0" locked="0" layoutInCell="1" allowOverlap="1" wp14:anchorId="25C73475" wp14:editId="173636F1">
                <wp:simplePos x="0" y="0"/>
                <wp:positionH relativeFrom="column">
                  <wp:posOffset>-748665</wp:posOffset>
                </wp:positionH>
                <wp:positionV relativeFrom="paragraph">
                  <wp:posOffset>242834</wp:posOffset>
                </wp:positionV>
                <wp:extent cx="2321560" cy="2004695"/>
                <wp:effectExtent l="0" t="0" r="0" b="0"/>
                <wp:wrapTopAndBottom/>
                <wp:docPr id="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4695"/>
                        </a:xfrm>
                        <a:prstGeom prst="rect">
                          <a:avLst/>
                        </a:prstGeom>
                        <a:noFill/>
                        <a:ln w="9525">
                          <a:noFill/>
                          <a:miter lim="800000"/>
                          <a:headEnd/>
                          <a:tailEnd/>
                        </a:ln>
                      </wps:spPr>
                      <wps:txbx>
                        <w:txbxContent>
                          <w:p w14:paraId="6BCAD596" w14:textId="77777777" w:rsidR="00407684" w:rsidRDefault="00407684" w:rsidP="00BA31DD">
                            <w:r>
                              <w:rPr>
                                <w:noProof/>
                              </w:rPr>
                              <w:drawing>
                                <wp:inline distT="0" distB="0" distL="0" distR="0" wp14:anchorId="652B3DB4" wp14:editId="46EAFEA1">
                                  <wp:extent cx="2224800" cy="1674000"/>
                                  <wp:effectExtent l="0" t="0" r="444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12(a)artificial_time_large.eps"/>
                                          <pic:cNvPicPr/>
                                        </pic:nvPicPr>
                                        <pic:blipFill>
                                          <a:blip r:embed="rId26">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5F70BED8" w14:textId="77777777" w:rsidR="00407684" w:rsidRDefault="00407684" w:rsidP="00BA31DD">
                            <w:pPr>
                              <w:jc w:val="center"/>
                            </w:pPr>
                            <w:r w:rsidRPr="00BA3D4D">
                              <w:rPr>
                                <w:rFonts w:hint="eastAsia"/>
                                <w:sz w:val="22"/>
                              </w:rPr>
                              <w:t>（</w:t>
                            </w:r>
                            <w:r w:rsidRPr="00BA3D4D">
                              <w:rPr>
                                <w:rFonts w:hint="eastAsia"/>
                                <w:sz w:val="22"/>
                              </w:rPr>
                              <w:t>a</w:t>
                            </w:r>
                            <w:r w:rsidRPr="00BA3D4D">
                              <w:rPr>
                                <w:rFonts w:hint="eastAsia"/>
                                <w:sz w:val="22"/>
                              </w:rPr>
                              <w:t>）人工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73475" id="_x0000_s1033" type="#_x0000_t202" style="position:absolute;left:0;text-align:left;margin-left:-58.95pt;margin-top:19.1pt;width:182.8pt;height:157.8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" filled="f" stroked="f">
                <v:textbox>
                  <w:txbxContent>
                    <w:p w14:paraId="6BCAD596" w14:textId="77777777" w:rsidR="00407684" w:rsidRDefault="00407684" w:rsidP="00BA31DD">
                      <w:r>
                        <w:rPr>
                          <w:noProof/>
                        </w:rPr>
                        <w:drawing>
                          <wp:inline distT="0" distB="0" distL="0" distR="0" wp14:anchorId="652B3DB4" wp14:editId="46EAFEA1">
                            <wp:extent cx="2224800" cy="1674000"/>
                            <wp:effectExtent l="0" t="0" r="444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12(a)artificial_time_large.eps"/>
                                    <pic:cNvPicPr/>
                                  </pic:nvPicPr>
                                  <pic:blipFill>
                                    <a:blip r:embed="rId26">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5F70BED8" w14:textId="77777777" w:rsidR="00407684" w:rsidRDefault="00407684" w:rsidP="00BA31DD">
                      <w:pPr>
                        <w:jc w:val="center"/>
                      </w:pPr>
                      <w:r w:rsidRPr="00BA3D4D">
                        <w:rPr>
                          <w:rFonts w:hint="eastAsia"/>
                          <w:sz w:val="22"/>
                        </w:rPr>
                        <w:t>（</w:t>
                      </w:r>
                      <w:r w:rsidRPr="00BA3D4D">
                        <w:rPr>
                          <w:rFonts w:hint="eastAsia"/>
                          <w:sz w:val="22"/>
                        </w:rPr>
                        <w:t>a</w:t>
                      </w:r>
                      <w:r w:rsidRPr="00BA3D4D">
                        <w:rPr>
                          <w:rFonts w:hint="eastAsia"/>
                          <w:sz w:val="22"/>
                        </w:rPr>
                        <w:t>）人工</w:t>
                      </w:r>
                    </w:p>
                  </w:txbxContent>
                </v:textbox>
                <w10:wrap type="topAndBottom"/>
              </v:shape>
            </w:pict>
          </mc:Fallback>
        </mc:AlternateContent>
      </w:r>
    </w:p>
    <w:p w14:paraId="6373755B" w14:textId="77777777" w:rsidR="002B5AB1" w:rsidRPr="000B376A" w:rsidRDefault="003B42C5" w:rsidP="003B42C5">
      <w:pPr>
        <w:pStyle w:val="ab"/>
        <w:spacing w:beforeLines="0" w:before="0" w:afterLines="0" w:after="0" w:line="400" w:lineRule="exact"/>
        <w:ind w:firstLine="440"/>
        <w:jc w:val="center"/>
        <w:rPr>
          <w:b/>
        </w:rPr>
      </w:pPr>
      <w:r w:rsidRPr="009B12BB">
        <w:rPr>
          <w:sz w:val="22"/>
        </w:rPr>
        <w:t>图4.</w:t>
      </w:r>
      <w:r>
        <w:rPr>
          <w:sz w:val="22"/>
        </w:rPr>
        <w:t>12评估流程模型特征选取的时间效率结果</w:t>
      </w:r>
    </w:p>
    <w:p w14:paraId="5F69FE6C" w14:textId="660A2899" w:rsidR="00876343" w:rsidRDefault="00876343" w:rsidP="00BD4768">
      <w:pPr>
        <w:pStyle w:val="31"/>
        <w:numPr>
          <w:ilvl w:val="2"/>
          <w:numId w:val="18"/>
        </w:numPr>
      </w:pPr>
      <w:r w:rsidRPr="00876343">
        <w:rPr>
          <w:rFonts w:hint="eastAsia"/>
        </w:rPr>
        <w:lastRenderedPageBreak/>
        <w:t>对典型模型库构建</w:t>
      </w:r>
      <w:r w:rsidR="00C959DB">
        <w:rPr>
          <w:rFonts w:hint="eastAsia"/>
        </w:rPr>
        <w:t>效果</w:t>
      </w:r>
      <w:r w:rsidRPr="00876343">
        <w:rPr>
          <w:rFonts w:hint="eastAsia"/>
        </w:rPr>
        <w:t>的</w:t>
      </w:r>
      <w:bookmarkEnd w:id="140"/>
      <w:r w:rsidRPr="00876343">
        <w:rPr>
          <w:rFonts w:hint="eastAsia"/>
        </w:rPr>
        <w:t>评</w:t>
      </w:r>
      <w:bookmarkStart w:id="142" w:name="_Toc415228208"/>
      <w:r w:rsidRPr="00876343">
        <w:rPr>
          <w:rFonts w:hint="eastAsia"/>
        </w:rPr>
        <w:t>估</w:t>
      </w:r>
    </w:p>
    <w:p w14:paraId="00525153" w14:textId="7445A7BC" w:rsidR="00263D83" w:rsidRDefault="0055462F" w:rsidP="000461A1">
      <w:pPr>
        <w:pStyle w:val="ab"/>
        <w:spacing w:beforeLines="0" w:before="0" w:afterLines="0" w:after="0" w:line="400" w:lineRule="exact"/>
      </w:pPr>
      <w:r w:rsidRPr="000461A1">
        <w:t>在对典型模型库构建</w:t>
      </w:r>
      <w:r w:rsidR="00B16E96">
        <w:rPr>
          <w:rFonts w:hint="eastAsia"/>
        </w:rPr>
        <w:t>效果</w:t>
      </w:r>
      <w:r w:rsidRPr="000461A1">
        <w:t>的评估中</w:t>
      </w:r>
      <w:r w:rsidRPr="000461A1">
        <w:rPr>
          <w:rFonts w:hint="eastAsia"/>
        </w:rPr>
        <w:t>，</w:t>
      </w:r>
      <w:r w:rsidRPr="000461A1">
        <w:t>将本文提出的典型模型库作为参考模型集的评估</w:t>
      </w:r>
      <w:r w:rsidRPr="00346C56">
        <w:rPr>
          <w:rFonts w:ascii="Times New Roman" w:hAnsi="Times New Roman" w:cs="Times New Roman"/>
        </w:rPr>
        <w:t>（</w:t>
      </w:r>
      <w:r w:rsidRPr="00346C56">
        <w:rPr>
          <w:rFonts w:ascii="Times New Roman" w:hAnsi="Times New Roman" w:cs="Times New Roman"/>
        </w:rPr>
        <w:t>Universal Reference Model</w:t>
      </w:r>
      <w:r w:rsidRPr="000461A1">
        <w:t>,</w:t>
      </w:r>
      <w:r w:rsidRPr="000461A1">
        <w:rPr>
          <w:rFonts w:hint="eastAsia"/>
        </w:rPr>
        <w:t>简称</w:t>
      </w:r>
      <w:r w:rsidRPr="00346C56">
        <w:rPr>
          <w:rFonts w:ascii="Times New Roman" w:hAnsi="Times New Roman" w:cs="Times New Roman"/>
        </w:rPr>
        <w:t>URM</w:t>
      </w:r>
      <w:r w:rsidRPr="000461A1">
        <w:rPr>
          <w:rFonts w:hint="eastAsia"/>
        </w:rPr>
        <w:t>）</w:t>
      </w:r>
      <w:r w:rsidRPr="000461A1">
        <w:t>与传统的从测试数据集中抽取参考模型集</w:t>
      </w:r>
      <w:r w:rsidRPr="00346C56">
        <w:rPr>
          <w:rFonts w:ascii="Times New Roman" w:hAnsi="Times New Roman" w:cs="Times New Roman"/>
        </w:rPr>
        <w:t>(Original Reference Mod</w:t>
      </w:r>
      <w:r w:rsidRPr="000461A1">
        <w:t>e简称</w:t>
      </w:r>
      <w:r w:rsidRPr="00346C56">
        <w:rPr>
          <w:rFonts w:ascii="Times New Roman" w:hAnsi="Times New Roman" w:cs="Times New Roman"/>
        </w:rPr>
        <w:t>ORM</w:t>
      </w:r>
      <w:r w:rsidRPr="000461A1">
        <w:rPr>
          <w:rFonts w:hint="eastAsia"/>
        </w:rPr>
        <w:t>)</w:t>
      </w:r>
      <w:r w:rsidRPr="000461A1">
        <w:t>的评估进行对比</w:t>
      </w:r>
      <w:r w:rsidRPr="000461A1">
        <w:rPr>
          <w:rFonts w:hint="eastAsia"/>
        </w:rPr>
        <w:t>。</w:t>
      </w:r>
      <w:r w:rsidR="00751969" w:rsidRPr="000461A1">
        <w:rPr>
          <w:rFonts w:hint="eastAsia"/>
        </w:rPr>
        <w:t>对于</w:t>
      </w:r>
      <w:r w:rsidR="00751969" w:rsidRPr="00346C56">
        <w:rPr>
          <w:rFonts w:ascii="Times New Roman" w:hAnsi="Times New Roman" w:cs="Times New Roman"/>
        </w:rPr>
        <w:t>ORM</w:t>
      </w:r>
      <w:r w:rsidR="00751969" w:rsidRPr="000461A1">
        <w:rPr>
          <w:rFonts w:hint="eastAsia"/>
        </w:rPr>
        <w:t>，从测试模型集中选取三分之一的模型作为参考模型集，</w:t>
      </w:r>
      <w:r w:rsidR="000461A1" w:rsidRPr="000461A1">
        <w:rPr>
          <w:rFonts w:hint="eastAsia"/>
        </w:rPr>
        <w:t>因为不同数据集中</w:t>
      </w:r>
      <w:r w:rsidR="003E0737">
        <w:rPr>
          <w:rFonts w:hint="eastAsia"/>
        </w:rPr>
        <w:t>的</w:t>
      </w:r>
      <w:r w:rsidR="000461A1" w:rsidRPr="000461A1">
        <w:rPr>
          <w:rFonts w:hint="eastAsia"/>
        </w:rPr>
        <w:t>模型不同，需要对应于每个测试数据集提取其对应</w:t>
      </w:r>
      <w:r w:rsidR="00E724BB" w:rsidRPr="000461A1">
        <w:rPr>
          <w:rFonts w:hint="eastAsia"/>
        </w:rPr>
        <w:t>的</w:t>
      </w:r>
      <w:r w:rsidR="00E724BB">
        <w:rPr>
          <w:rFonts w:hint="eastAsia"/>
        </w:rPr>
        <w:t>模型</w:t>
      </w:r>
      <w:r w:rsidR="000461A1" w:rsidRPr="000461A1">
        <w:rPr>
          <w:rFonts w:hint="eastAsia"/>
        </w:rPr>
        <w:t>集来做训练。而对于</w:t>
      </w:r>
      <w:r w:rsidR="000461A1" w:rsidRPr="00346C56">
        <w:rPr>
          <w:rFonts w:ascii="Times New Roman" w:hAnsi="Times New Roman" w:cs="Times New Roman"/>
        </w:rPr>
        <w:t>URM</w:t>
      </w:r>
      <w:r w:rsidR="000461A1" w:rsidRPr="000461A1">
        <w:rPr>
          <w:rFonts w:hint="eastAsia"/>
        </w:rPr>
        <w:t>来说，因为通用的典型模型库是与测试</w:t>
      </w:r>
      <w:r w:rsidR="008E2A48">
        <w:rPr>
          <w:rFonts w:hint="eastAsia"/>
        </w:rPr>
        <w:t>模型</w:t>
      </w:r>
      <w:r w:rsidR="000461A1" w:rsidRPr="000461A1">
        <w:rPr>
          <w:rFonts w:hint="eastAsia"/>
        </w:rPr>
        <w:t>集合无关的，因此典型模型库可以只被训练一次就在多个测试集中做预测。</w:t>
      </w:r>
    </w:p>
    <w:p w14:paraId="710699B1" w14:textId="77777777" w:rsidR="0095289B" w:rsidRDefault="0095289B" w:rsidP="000461A1">
      <w:pPr>
        <w:pStyle w:val="ab"/>
        <w:spacing w:beforeLines="0" w:before="0" w:afterLines="0" w:after="0" w:line="400" w:lineRule="exact"/>
      </w:pPr>
    </w:p>
    <w:p w14:paraId="25431284" w14:textId="77777777" w:rsidR="000461A1" w:rsidRDefault="000461A1" w:rsidP="00982600">
      <w:pPr>
        <w:pStyle w:val="ab"/>
        <w:spacing w:beforeLines="0" w:before="0" w:afterLines="0" w:after="0" w:line="400" w:lineRule="exact"/>
        <w:ind w:firstLine="482"/>
        <w:rPr>
          <w:b/>
        </w:rPr>
      </w:pPr>
      <w:r>
        <w:rPr>
          <w:b/>
        </w:rPr>
        <w:t>准确度</w:t>
      </w:r>
    </w:p>
    <w:p w14:paraId="192A1385" w14:textId="64870775" w:rsidR="000461A1" w:rsidRDefault="000461A1" w:rsidP="00A729BC">
      <w:pPr>
        <w:pStyle w:val="ab"/>
        <w:spacing w:beforeLines="0" w:before="0" w:afterLines="0" w:after="0" w:line="400" w:lineRule="exact"/>
      </w:pPr>
      <w:r w:rsidRPr="0049797A">
        <w:rPr>
          <w:rFonts w:hint="eastAsia"/>
        </w:rPr>
        <w:t>准确度的衡量标准与对流程模型特征选取</w:t>
      </w:r>
      <w:r w:rsidR="0095058F">
        <w:rPr>
          <w:rFonts w:hint="eastAsia"/>
        </w:rPr>
        <w:t>效果</w:t>
      </w:r>
      <w:r w:rsidR="003242CA">
        <w:rPr>
          <w:rFonts w:hint="eastAsia"/>
        </w:rPr>
        <w:t>进行</w:t>
      </w:r>
      <w:r w:rsidR="003242CA" w:rsidRPr="0049797A">
        <w:rPr>
          <w:rFonts w:hint="eastAsia"/>
        </w:rPr>
        <w:t>评估</w:t>
      </w:r>
      <w:r w:rsidRPr="0049797A">
        <w:rPr>
          <w:rFonts w:hint="eastAsia"/>
        </w:rPr>
        <w:t>的衡量标准</w:t>
      </w:r>
      <w:r w:rsidR="007D653F">
        <w:rPr>
          <w:rFonts w:hint="eastAsia"/>
        </w:rPr>
        <w:t>一致</w:t>
      </w:r>
      <w:r w:rsidRPr="0049797A">
        <w:rPr>
          <w:rFonts w:hint="eastAsia"/>
        </w:rPr>
        <w:t>，</w:t>
      </w:r>
      <w:r w:rsidR="0049797A" w:rsidRPr="0049797A">
        <w:rPr>
          <w:rFonts w:hint="eastAsia"/>
        </w:rPr>
        <w:t>即对每一个模型，根据其真实最优算法与预估最优算法是否相同来判断推荐的准确度。</w:t>
      </w:r>
    </w:p>
    <w:p w14:paraId="7E3B8651" w14:textId="77777777" w:rsidR="00E230AB" w:rsidRPr="00C63BF4" w:rsidRDefault="00E230AB" w:rsidP="00A729BC">
      <w:pPr>
        <w:pStyle w:val="ab"/>
        <w:spacing w:beforeLines="0" w:before="0" w:afterLines="0" w:after="0" w:line="400" w:lineRule="exact"/>
      </w:pPr>
      <w:r>
        <w:t>表</w:t>
      </w:r>
      <w:r>
        <w:rPr>
          <w:rFonts w:hint="eastAsia"/>
        </w:rPr>
        <w:t>4</w:t>
      </w:r>
      <w:r>
        <w:t>.</w:t>
      </w:r>
      <w:r w:rsidR="00A729BC">
        <w:t>2</w:t>
      </w:r>
      <w:r>
        <w:t>展示了准确度的评估结果</w:t>
      </w:r>
      <w:r>
        <w:rPr>
          <w:rFonts w:hint="eastAsia"/>
        </w:rPr>
        <w:t>，</w:t>
      </w:r>
      <w:r>
        <w:t>可以看出</w:t>
      </w:r>
      <w:r w:rsidR="00C63BF4">
        <w:t>无论是人工数据还是真实数据</w:t>
      </w:r>
      <w:r w:rsidR="00C63BF4">
        <w:rPr>
          <w:rFonts w:hint="eastAsia"/>
        </w:rPr>
        <w:t>，</w:t>
      </w:r>
      <w:r w:rsidRPr="00346C56">
        <w:rPr>
          <w:rFonts w:ascii="Times New Roman" w:hAnsi="Times New Roman" w:cs="Times New Roman"/>
        </w:rPr>
        <w:t>URM</w:t>
      </w:r>
      <w:r>
        <w:t>的方法</w:t>
      </w:r>
      <w:r w:rsidR="00C63BF4">
        <w:t>均</w:t>
      </w:r>
      <w:r>
        <w:t>相比</w:t>
      </w:r>
      <w:r w:rsidRPr="00346C56">
        <w:rPr>
          <w:rFonts w:ascii="Times New Roman" w:hAnsi="Times New Roman" w:cs="Times New Roman"/>
        </w:rPr>
        <w:t>ORM</w:t>
      </w:r>
      <w:r w:rsidR="00C63BF4">
        <w:t>的方法准确程度</w:t>
      </w:r>
      <w:commentRangeStart w:id="143"/>
      <w:r w:rsidR="00C63BF4">
        <w:t>高一些</w:t>
      </w:r>
      <w:commentRangeEnd w:id="143"/>
      <w:r w:rsidR="005715C1">
        <w:rPr>
          <w:rStyle w:val="af"/>
          <w:rFonts w:asciiTheme="minorHAnsi" w:hAnsiTheme="minorHAnsi"/>
        </w:rPr>
        <w:commentReference w:id="143"/>
      </w:r>
      <w:r w:rsidR="00C63BF4">
        <w:rPr>
          <w:rFonts w:hint="eastAsia"/>
        </w:rPr>
        <w:t>。</w:t>
      </w:r>
    </w:p>
    <w:p w14:paraId="4C9CC9AF" w14:textId="77777777" w:rsidR="00E230AB" w:rsidRDefault="00E230AB" w:rsidP="00E230AB">
      <w:pPr>
        <w:pStyle w:val="ab"/>
        <w:spacing w:beforeLines="0" w:before="0" w:afterLines="0" w:after="0" w:line="400" w:lineRule="exact"/>
        <w:ind w:firstLine="440"/>
        <w:jc w:val="center"/>
      </w:pPr>
      <w:commentRangeStart w:id="144"/>
      <w:r>
        <w:rPr>
          <w:sz w:val="22"/>
        </w:rPr>
        <w:t>表</w:t>
      </w:r>
      <w:r w:rsidRPr="009B12BB">
        <w:rPr>
          <w:sz w:val="22"/>
        </w:rPr>
        <w:t>4.</w:t>
      </w:r>
      <w:r w:rsidR="00A729BC">
        <w:rPr>
          <w:sz w:val="22"/>
        </w:rPr>
        <w:t>2</w:t>
      </w:r>
      <w:r>
        <w:rPr>
          <w:sz w:val="22"/>
        </w:rPr>
        <w:t>对典型模型库构建的准确度评估</w:t>
      </w:r>
      <w:commentRangeEnd w:id="144"/>
      <w:r w:rsidR="00D86DC6">
        <w:rPr>
          <w:rStyle w:val="af"/>
          <w:rFonts w:asciiTheme="minorHAnsi" w:hAnsiTheme="minorHAnsi"/>
        </w:rPr>
        <w:commentReference w:id="144"/>
      </w:r>
      <w:r>
        <w:rPr>
          <w:rFonts w:hint="eastAsia"/>
        </w:rPr>
        <w:t xml:space="preserve"> </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8"/>
        <w:gridCol w:w="1438"/>
        <w:gridCol w:w="1438"/>
        <w:gridCol w:w="1438"/>
        <w:gridCol w:w="1439"/>
        <w:gridCol w:w="1439"/>
      </w:tblGrid>
      <w:tr w:rsidR="0049797A" w14:paraId="5D336657" w14:textId="77777777" w:rsidTr="00490E58">
        <w:tc>
          <w:tcPr>
            <w:tcW w:w="1438" w:type="dxa"/>
            <w:vMerge w:val="restart"/>
            <w:tcBorders>
              <w:top w:val="single" w:sz="12" w:space="0" w:color="auto"/>
            </w:tcBorders>
            <w:vAlign w:val="center"/>
          </w:tcPr>
          <w:p w14:paraId="35F22CF2" w14:textId="77777777" w:rsidR="0049797A" w:rsidRDefault="0049797A" w:rsidP="0049797A">
            <w:pPr>
              <w:pStyle w:val="ab"/>
              <w:spacing w:beforeLines="0" w:before="0" w:afterLines="0" w:after="0" w:line="400" w:lineRule="exact"/>
              <w:ind w:firstLineChars="0" w:firstLine="0"/>
              <w:jc w:val="center"/>
            </w:pPr>
            <w:r>
              <w:rPr>
                <w:rFonts w:hint="eastAsia"/>
              </w:rPr>
              <w:t>数据集</w:t>
            </w:r>
          </w:p>
        </w:tc>
        <w:tc>
          <w:tcPr>
            <w:tcW w:w="1438" w:type="dxa"/>
            <w:vMerge w:val="restart"/>
            <w:tcBorders>
              <w:top w:val="single" w:sz="12" w:space="0" w:color="auto"/>
            </w:tcBorders>
            <w:vAlign w:val="center"/>
          </w:tcPr>
          <w:p w14:paraId="26B308BF" w14:textId="77777777" w:rsidR="0049797A" w:rsidRDefault="0049797A" w:rsidP="0049797A">
            <w:pPr>
              <w:pStyle w:val="ab"/>
              <w:spacing w:beforeLines="0" w:before="0" w:afterLines="0" w:after="0" w:line="400" w:lineRule="exact"/>
              <w:ind w:firstLineChars="0" w:firstLine="0"/>
              <w:jc w:val="center"/>
            </w:pPr>
            <w:r>
              <w:rPr>
                <w:rFonts w:hint="eastAsia"/>
              </w:rPr>
              <w:t>规模</w:t>
            </w:r>
          </w:p>
        </w:tc>
        <w:tc>
          <w:tcPr>
            <w:tcW w:w="2876" w:type="dxa"/>
            <w:gridSpan w:val="2"/>
            <w:tcBorders>
              <w:top w:val="single" w:sz="12" w:space="0" w:color="auto"/>
            </w:tcBorders>
          </w:tcPr>
          <w:p w14:paraId="3D635024" w14:textId="77777777" w:rsidR="0049797A" w:rsidRDefault="0049797A" w:rsidP="0049797A">
            <w:pPr>
              <w:pStyle w:val="ab"/>
              <w:spacing w:beforeLines="0" w:before="0" w:afterLines="0" w:after="0" w:line="400" w:lineRule="exact"/>
              <w:ind w:firstLineChars="0" w:firstLine="0"/>
              <w:jc w:val="center"/>
            </w:pPr>
            <w:r>
              <w:rPr>
                <w:rFonts w:hint="eastAsia"/>
              </w:rPr>
              <w:t>ORM</w:t>
            </w:r>
          </w:p>
        </w:tc>
        <w:tc>
          <w:tcPr>
            <w:tcW w:w="2878" w:type="dxa"/>
            <w:gridSpan w:val="2"/>
            <w:tcBorders>
              <w:top w:val="single" w:sz="12" w:space="0" w:color="auto"/>
            </w:tcBorders>
          </w:tcPr>
          <w:p w14:paraId="26065D3B" w14:textId="77777777" w:rsidR="0049797A" w:rsidRDefault="0049797A" w:rsidP="0049797A">
            <w:pPr>
              <w:pStyle w:val="ab"/>
              <w:spacing w:beforeLines="0" w:before="0" w:afterLines="0" w:after="0" w:line="400" w:lineRule="exact"/>
              <w:ind w:firstLineChars="0" w:firstLine="0"/>
              <w:jc w:val="center"/>
            </w:pPr>
            <w:r>
              <w:rPr>
                <w:rFonts w:hint="eastAsia"/>
              </w:rPr>
              <w:t>URM</w:t>
            </w:r>
          </w:p>
        </w:tc>
      </w:tr>
      <w:tr w:rsidR="0049797A" w14:paraId="400D3DED" w14:textId="77777777" w:rsidTr="00490E58">
        <w:tc>
          <w:tcPr>
            <w:tcW w:w="1438" w:type="dxa"/>
            <w:vMerge/>
            <w:tcBorders>
              <w:bottom w:val="single" w:sz="4" w:space="0" w:color="auto"/>
            </w:tcBorders>
          </w:tcPr>
          <w:p w14:paraId="17EA0381" w14:textId="77777777" w:rsidR="0049797A" w:rsidRDefault="0049797A" w:rsidP="000461A1">
            <w:pPr>
              <w:pStyle w:val="ab"/>
              <w:spacing w:beforeLines="0" w:before="0" w:afterLines="0" w:after="0" w:line="400" w:lineRule="exact"/>
              <w:ind w:firstLineChars="0" w:firstLine="0"/>
            </w:pPr>
          </w:p>
        </w:tc>
        <w:tc>
          <w:tcPr>
            <w:tcW w:w="1438" w:type="dxa"/>
            <w:vMerge/>
            <w:tcBorders>
              <w:bottom w:val="single" w:sz="4" w:space="0" w:color="auto"/>
            </w:tcBorders>
          </w:tcPr>
          <w:p w14:paraId="079534EC" w14:textId="77777777" w:rsidR="0049797A" w:rsidRDefault="0049797A" w:rsidP="000461A1">
            <w:pPr>
              <w:pStyle w:val="ab"/>
              <w:spacing w:beforeLines="0" w:before="0" w:afterLines="0" w:after="0" w:line="400" w:lineRule="exact"/>
              <w:ind w:firstLineChars="0" w:firstLine="0"/>
            </w:pPr>
          </w:p>
        </w:tc>
        <w:tc>
          <w:tcPr>
            <w:tcW w:w="1438" w:type="dxa"/>
            <w:tcBorders>
              <w:bottom w:val="single" w:sz="4" w:space="0" w:color="auto"/>
            </w:tcBorders>
          </w:tcPr>
          <w:p w14:paraId="021BF909" w14:textId="77777777" w:rsidR="0049797A" w:rsidRDefault="0049797A" w:rsidP="000461A1">
            <w:pPr>
              <w:pStyle w:val="ab"/>
              <w:spacing w:beforeLines="0" w:before="0" w:afterLines="0" w:after="0" w:line="400" w:lineRule="exact"/>
              <w:ind w:firstLineChars="0" w:firstLine="0"/>
            </w:pPr>
            <w:r>
              <w:rPr>
                <w:rFonts w:hint="eastAsia"/>
              </w:rPr>
              <w:t>正确模型数</w:t>
            </w:r>
          </w:p>
        </w:tc>
        <w:tc>
          <w:tcPr>
            <w:tcW w:w="1438" w:type="dxa"/>
            <w:tcBorders>
              <w:bottom w:val="single" w:sz="4" w:space="0" w:color="auto"/>
            </w:tcBorders>
          </w:tcPr>
          <w:p w14:paraId="062D83B2" w14:textId="77777777" w:rsidR="0049797A" w:rsidRDefault="0049797A" w:rsidP="000461A1">
            <w:pPr>
              <w:pStyle w:val="ab"/>
              <w:spacing w:beforeLines="0" w:before="0" w:afterLines="0" w:after="0" w:line="400" w:lineRule="exact"/>
              <w:ind w:firstLineChars="0" w:firstLine="0"/>
            </w:pPr>
            <w:r>
              <w:rPr>
                <w:rFonts w:hint="eastAsia"/>
              </w:rPr>
              <w:t>准确度</w:t>
            </w:r>
          </w:p>
        </w:tc>
        <w:tc>
          <w:tcPr>
            <w:tcW w:w="1439" w:type="dxa"/>
            <w:tcBorders>
              <w:bottom w:val="single" w:sz="4" w:space="0" w:color="auto"/>
            </w:tcBorders>
          </w:tcPr>
          <w:p w14:paraId="1B220AB3" w14:textId="77777777" w:rsidR="0049797A" w:rsidRDefault="0049797A" w:rsidP="0049797A">
            <w:pPr>
              <w:pStyle w:val="ab"/>
              <w:spacing w:beforeLines="0" w:before="0" w:afterLines="0" w:after="0" w:line="400" w:lineRule="exact"/>
              <w:ind w:firstLineChars="0" w:firstLine="0"/>
            </w:pPr>
            <w:r>
              <w:rPr>
                <w:rFonts w:hint="eastAsia"/>
              </w:rPr>
              <w:t>正确模型数</w:t>
            </w:r>
          </w:p>
        </w:tc>
        <w:tc>
          <w:tcPr>
            <w:tcW w:w="1439" w:type="dxa"/>
            <w:tcBorders>
              <w:bottom w:val="single" w:sz="4" w:space="0" w:color="auto"/>
            </w:tcBorders>
          </w:tcPr>
          <w:p w14:paraId="040146FE" w14:textId="77777777" w:rsidR="0049797A" w:rsidRDefault="0049797A" w:rsidP="000461A1">
            <w:pPr>
              <w:pStyle w:val="ab"/>
              <w:spacing w:beforeLines="0" w:before="0" w:afterLines="0" w:after="0" w:line="400" w:lineRule="exact"/>
              <w:ind w:firstLineChars="0" w:firstLine="0"/>
            </w:pPr>
            <w:r>
              <w:rPr>
                <w:rFonts w:hint="eastAsia"/>
              </w:rPr>
              <w:t>准确度</w:t>
            </w:r>
          </w:p>
        </w:tc>
      </w:tr>
      <w:tr w:rsidR="0049797A" w14:paraId="5705E79D" w14:textId="77777777" w:rsidTr="00490E58">
        <w:tc>
          <w:tcPr>
            <w:tcW w:w="1438" w:type="dxa"/>
            <w:tcBorders>
              <w:top w:val="single" w:sz="4" w:space="0" w:color="auto"/>
            </w:tcBorders>
          </w:tcPr>
          <w:p w14:paraId="570D7F68" w14:textId="2B35F4C3" w:rsidR="0049797A" w:rsidRDefault="0049797A" w:rsidP="000461A1">
            <w:pPr>
              <w:pStyle w:val="ab"/>
              <w:spacing w:beforeLines="0" w:before="0" w:afterLines="0" w:after="0" w:line="400" w:lineRule="exact"/>
              <w:ind w:firstLineChars="0" w:firstLine="0"/>
            </w:pPr>
            <w:r>
              <w:rPr>
                <w:rFonts w:hint="eastAsia"/>
              </w:rPr>
              <w:t>人工</w:t>
            </w:r>
          </w:p>
        </w:tc>
        <w:tc>
          <w:tcPr>
            <w:tcW w:w="1438" w:type="dxa"/>
            <w:tcBorders>
              <w:top w:val="single" w:sz="4" w:space="0" w:color="auto"/>
            </w:tcBorders>
          </w:tcPr>
          <w:p w14:paraId="3BDD93E5" w14:textId="77777777" w:rsidR="0049797A" w:rsidRDefault="0049797A" w:rsidP="000461A1">
            <w:pPr>
              <w:pStyle w:val="ab"/>
              <w:spacing w:beforeLines="0" w:before="0" w:afterLines="0" w:after="0" w:line="400" w:lineRule="exact"/>
              <w:ind w:firstLineChars="0" w:firstLine="0"/>
            </w:pPr>
            <w:r>
              <w:rPr>
                <w:rFonts w:hint="eastAsia"/>
              </w:rPr>
              <w:t>180</w:t>
            </w:r>
          </w:p>
        </w:tc>
        <w:tc>
          <w:tcPr>
            <w:tcW w:w="1438" w:type="dxa"/>
            <w:tcBorders>
              <w:top w:val="single" w:sz="4" w:space="0" w:color="auto"/>
            </w:tcBorders>
          </w:tcPr>
          <w:p w14:paraId="3E7F8D3C" w14:textId="77777777" w:rsidR="0049797A" w:rsidRDefault="0049797A" w:rsidP="000461A1">
            <w:pPr>
              <w:pStyle w:val="ab"/>
              <w:spacing w:beforeLines="0" w:before="0" w:afterLines="0" w:after="0" w:line="400" w:lineRule="exact"/>
              <w:ind w:firstLineChars="0" w:firstLine="0"/>
            </w:pPr>
            <w:r>
              <w:rPr>
                <w:rFonts w:hint="eastAsia"/>
              </w:rPr>
              <w:t>158</w:t>
            </w:r>
          </w:p>
        </w:tc>
        <w:tc>
          <w:tcPr>
            <w:tcW w:w="1438" w:type="dxa"/>
            <w:tcBorders>
              <w:top w:val="single" w:sz="4" w:space="0" w:color="auto"/>
            </w:tcBorders>
          </w:tcPr>
          <w:p w14:paraId="3E5A16DB" w14:textId="77777777" w:rsidR="0049797A" w:rsidRDefault="0049797A" w:rsidP="000461A1">
            <w:pPr>
              <w:pStyle w:val="ab"/>
              <w:spacing w:beforeLines="0" w:before="0" w:afterLines="0" w:after="0" w:line="400" w:lineRule="exact"/>
              <w:ind w:firstLineChars="0" w:firstLine="0"/>
            </w:pPr>
            <w:r>
              <w:rPr>
                <w:rFonts w:hint="eastAsia"/>
              </w:rPr>
              <w:t>87.78%</w:t>
            </w:r>
          </w:p>
        </w:tc>
        <w:tc>
          <w:tcPr>
            <w:tcW w:w="1439" w:type="dxa"/>
            <w:tcBorders>
              <w:top w:val="single" w:sz="4" w:space="0" w:color="auto"/>
            </w:tcBorders>
          </w:tcPr>
          <w:p w14:paraId="212BA428" w14:textId="77777777" w:rsidR="0049797A" w:rsidRDefault="0049797A" w:rsidP="000461A1">
            <w:pPr>
              <w:pStyle w:val="ab"/>
              <w:spacing w:beforeLines="0" w:before="0" w:afterLines="0" w:after="0" w:line="400" w:lineRule="exact"/>
              <w:ind w:firstLineChars="0" w:firstLine="0"/>
            </w:pPr>
            <w:r>
              <w:rPr>
                <w:rFonts w:hint="eastAsia"/>
              </w:rPr>
              <w:t>166</w:t>
            </w:r>
          </w:p>
        </w:tc>
        <w:tc>
          <w:tcPr>
            <w:tcW w:w="1439" w:type="dxa"/>
            <w:tcBorders>
              <w:top w:val="single" w:sz="4" w:space="0" w:color="auto"/>
            </w:tcBorders>
          </w:tcPr>
          <w:p w14:paraId="224548C8" w14:textId="77777777" w:rsidR="0049797A" w:rsidRDefault="0049797A" w:rsidP="000461A1">
            <w:pPr>
              <w:pStyle w:val="ab"/>
              <w:spacing w:beforeLines="0" w:before="0" w:afterLines="0" w:after="0" w:line="400" w:lineRule="exact"/>
              <w:ind w:firstLineChars="0" w:firstLine="0"/>
            </w:pPr>
            <w:r>
              <w:rPr>
                <w:rFonts w:hint="eastAsia"/>
              </w:rPr>
              <w:t>92.2</w:t>
            </w:r>
            <w:r>
              <w:t>2</w:t>
            </w:r>
            <w:r>
              <w:rPr>
                <w:rFonts w:hint="eastAsia"/>
              </w:rPr>
              <w:t>%</w:t>
            </w:r>
          </w:p>
        </w:tc>
      </w:tr>
      <w:tr w:rsidR="0049797A" w14:paraId="08CCB235" w14:textId="77777777" w:rsidTr="00490E58">
        <w:tc>
          <w:tcPr>
            <w:tcW w:w="1438" w:type="dxa"/>
          </w:tcPr>
          <w:p w14:paraId="18934C67" w14:textId="77777777" w:rsidR="0049797A" w:rsidRDefault="0049797A" w:rsidP="000461A1">
            <w:pPr>
              <w:pStyle w:val="ab"/>
              <w:spacing w:beforeLines="0" w:before="0" w:afterLines="0" w:after="0" w:line="400" w:lineRule="exact"/>
              <w:ind w:firstLineChars="0" w:firstLine="0"/>
            </w:pPr>
            <w:r>
              <w:rPr>
                <w:rFonts w:hint="eastAsia"/>
              </w:rPr>
              <w:t>东锅</w:t>
            </w:r>
          </w:p>
        </w:tc>
        <w:tc>
          <w:tcPr>
            <w:tcW w:w="1438" w:type="dxa"/>
          </w:tcPr>
          <w:p w14:paraId="65E6C124" w14:textId="77777777" w:rsidR="0049797A" w:rsidRDefault="0049797A" w:rsidP="000461A1">
            <w:pPr>
              <w:pStyle w:val="ab"/>
              <w:spacing w:beforeLines="0" w:before="0" w:afterLines="0" w:after="0" w:line="400" w:lineRule="exact"/>
              <w:ind w:firstLineChars="0" w:firstLine="0"/>
            </w:pPr>
            <w:r>
              <w:rPr>
                <w:rFonts w:hint="eastAsia"/>
              </w:rPr>
              <w:t>72</w:t>
            </w:r>
          </w:p>
        </w:tc>
        <w:tc>
          <w:tcPr>
            <w:tcW w:w="1438" w:type="dxa"/>
          </w:tcPr>
          <w:p w14:paraId="608C64FB" w14:textId="77777777" w:rsidR="0049797A" w:rsidRDefault="0049797A" w:rsidP="000461A1">
            <w:pPr>
              <w:pStyle w:val="ab"/>
              <w:spacing w:beforeLines="0" w:before="0" w:afterLines="0" w:after="0" w:line="400" w:lineRule="exact"/>
              <w:ind w:firstLineChars="0" w:firstLine="0"/>
            </w:pPr>
            <w:r>
              <w:rPr>
                <w:rFonts w:hint="eastAsia"/>
              </w:rPr>
              <w:t>60</w:t>
            </w:r>
          </w:p>
        </w:tc>
        <w:tc>
          <w:tcPr>
            <w:tcW w:w="1438" w:type="dxa"/>
          </w:tcPr>
          <w:p w14:paraId="050AE866" w14:textId="77777777" w:rsidR="0049797A" w:rsidRDefault="0049797A" w:rsidP="000461A1">
            <w:pPr>
              <w:pStyle w:val="ab"/>
              <w:spacing w:beforeLines="0" w:before="0" w:afterLines="0" w:after="0" w:line="400" w:lineRule="exact"/>
              <w:ind w:firstLineChars="0" w:firstLine="0"/>
            </w:pPr>
            <w:r>
              <w:rPr>
                <w:rFonts w:hint="eastAsia"/>
              </w:rPr>
              <w:t>83.33%</w:t>
            </w:r>
          </w:p>
        </w:tc>
        <w:tc>
          <w:tcPr>
            <w:tcW w:w="1439" w:type="dxa"/>
          </w:tcPr>
          <w:p w14:paraId="0E824429" w14:textId="77777777" w:rsidR="0049797A" w:rsidRDefault="0049797A" w:rsidP="000461A1">
            <w:pPr>
              <w:pStyle w:val="ab"/>
              <w:spacing w:beforeLines="0" w:before="0" w:afterLines="0" w:after="0" w:line="400" w:lineRule="exact"/>
              <w:ind w:firstLineChars="0" w:firstLine="0"/>
            </w:pPr>
            <w:r>
              <w:rPr>
                <w:rFonts w:hint="eastAsia"/>
              </w:rPr>
              <w:t>66</w:t>
            </w:r>
          </w:p>
        </w:tc>
        <w:tc>
          <w:tcPr>
            <w:tcW w:w="1439" w:type="dxa"/>
          </w:tcPr>
          <w:p w14:paraId="367D87BA" w14:textId="77777777" w:rsidR="0049797A" w:rsidRDefault="0049797A" w:rsidP="000461A1">
            <w:pPr>
              <w:pStyle w:val="ab"/>
              <w:spacing w:beforeLines="0" w:before="0" w:afterLines="0" w:after="0" w:line="400" w:lineRule="exact"/>
              <w:ind w:firstLineChars="0" w:firstLine="0"/>
            </w:pPr>
            <w:r>
              <w:rPr>
                <w:rFonts w:hint="eastAsia"/>
              </w:rPr>
              <w:t>91.67%</w:t>
            </w:r>
          </w:p>
        </w:tc>
      </w:tr>
      <w:tr w:rsidR="0049797A" w14:paraId="08F7982C" w14:textId="77777777" w:rsidTr="00D94DC9">
        <w:tc>
          <w:tcPr>
            <w:tcW w:w="1438" w:type="dxa"/>
            <w:tcBorders>
              <w:bottom w:val="single" w:sz="12" w:space="0" w:color="auto"/>
            </w:tcBorders>
          </w:tcPr>
          <w:p w14:paraId="2FDD413E" w14:textId="77777777" w:rsidR="0049797A" w:rsidRDefault="0049797A" w:rsidP="000461A1">
            <w:pPr>
              <w:pStyle w:val="ab"/>
              <w:spacing w:beforeLines="0" w:before="0" w:afterLines="0" w:after="0" w:line="400" w:lineRule="exact"/>
              <w:ind w:firstLineChars="0" w:firstLine="0"/>
            </w:pPr>
            <w:r>
              <w:rPr>
                <w:rFonts w:hint="eastAsia"/>
              </w:rPr>
              <w:t>高铁</w:t>
            </w:r>
          </w:p>
        </w:tc>
        <w:tc>
          <w:tcPr>
            <w:tcW w:w="1438" w:type="dxa"/>
            <w:tcBorders>
              <w:bottom w:val="single" w:sz="12" w:space="0" w:color="auto"/>
            </w:tcBorders>
          </w:tcPr>
          <w:p w14:paraId="561CC4E2" w14:textId="77777777" w:rsidR="0049797A" w:rsidRDefault="0049797A" w:rsidP="000461A1">
            <w:pPr>
              <w:pStyle w:val="ab"/>
              <w:spacing w:beforeLines="0" w:before="0" w:afterLines="0" w:after="0" w:line="400" w:lineRule="exact"/>
              <w:ind w:firstLineChars="0" w:firstLine="0"/>
            </w:pPr>
            <w:r>
              <w:rPr>
                <w:rFonts w:hint="eastAsia"/>
              </w:rPr>
              <w:t>162</w:t>
            </w:r>
          </w:p>
        </w:tc>
        <w:tc>
          <w:tcPr>
            <w:tcW w:w="1438" w:type="dxa"/>
            <w:tcBorders>
              <w:bottom w:val="single" w:sz="12" w:space="0" w:color="auto"/>
            </w:tcBorders>
          </w:tcPr>
          <w:p w14:paraId="28B9F861" w14:textId="77777777" w:rsidR="0049797A" w:rsidRDefault="0049797A" w:rsidP="000461A1">
            <w:pPr>
              <w:pStyle w:val="ab"/>
              <w:spacing w:beforeLines="0" w:before="0" w:afterLines="0" w:after="0" w:line="400" w:lineRule="exact"/>
              <w:ind w:firstLineChars="0" w:firstLine="0"/>
            </w:pPr>
            <w:r>
              <w:rPr>
                <w:rFonts w:hint="eastAsia"/>
              </w:rPr>
              <w:t>146</w:t>
            </w:r>
          </w:p>
        </w:tc>
        <w:tc>
          <w:tcPr>
            <w:tcW w:w="1438" w:type="dxa"/>
            <w:tcBorders>
              <w:bottom w:val="single" w:sz="12" w:space="0" w:color="auto"/>
            </w:tcBorders>
          </w:tcPr>
          <w:p w14:paraId="017A78C2" w14:textId="77777777" w:rsidR="0049797A" w:rsidRDefault="0049797A" w:rsidP="000461A1">
            <w:pPr>
              <w:pStyle w:val="ab"/>
              <w:spacing w:beforeLines="0" w:before="0" w:afterLines="0" w:after="0" w:line="400" w:lineRule="exact"/>
              <w:ind w:firstLineChars="0" w:firstLine="0"/>
            </w:pPr>
            <w:r>
              <w:rPr>
                <w:rFonts w:hint="eastAsia"/>
              </w:rPr>
              <w:t>90.12%</w:t>
            </w:r>
          </w:p>
        </w:tc>
        <w:tc>
          <w:tcPr>
            <w:tcW w:w="1439" w:type="dxa"/>
            <w:tcBorders>
              <w:bottom w:val="single" w:sz="12" w:space="0" w:color="auto"/>
            </w:tcBorders>
          </w:tcPr>
          <w:p w14:paraId="527763F2" w14:textId="77777777" w:rsidR="0049797A" w:rsidRDefault="0049797A" w:rsidP="000461A1">
            <w:pPr>
              <w:pStyle w:val="ab"/>
              <w:spacing w:beforeLines="0" w:before="0" w:afterLines="0" w:after="0" w:line="400" w:lineRule="exact"/>
              <w:ind w:firstLineChars="0" w:firstLine="0"/>
            </w:pPr>
            <w:r>
              <w:rPr>
                <w:rFonts w:hint="eastAsia"/>
              </w:rPr>
              <w:t>154</w:t>
            </w:r>
          </w:p>
        </w:tc>
        <w:tc>
          <w:tcPr>
            <w:tcW w:w="1439" w:type="dxa"/>
            <w:tcBorders>
              <w:bottom w:val="single" w:sz="12" w:space="0" w:color="auto"/>
            </w:tcBorders>
          </w:tcPr>
          <w:p w14:paraId="494220F8" w14:textId="77777777" w:rsidR="0049797A" w:rsidRDefault="0049797A" w:rsidP="000461A1">
            <w:pPr>
              <w:pStyle w:val="ab"/>
              <w:spacing w:beforeLines="0" w:before="0" w:afterLines="0" w:after="0" w:line="400" w:lineRule="exact"/>
              <w:ind w:firstLineChars="0" w:firstLine="0"/>
            </w:pPr>
            <w:r>
              <w:rPr>
                <w:rFonts w:hint="eastAsia"/>
              </w:rPr>
              <w:t>95.06%</w:t>
            </w:r>
          </w:p>
        </w:tc>
      </w:tr>
    </w:tbl>
    <w:p w14:paraId="1D958DCD" w14:textId="77777777" w:rsidR="0049797A" w:rsidRDefault="0049797A" w:rsidP="000461A1">
      <w:pPr>
        <w:pStyle w:val="ab"/>
        <w:spacing w:beforeLines="0" w:before="0" w:afterLines="0" w:after="0" w:line="400" w:lineRule="exact"/>
      </w:pPr>
    </w:p>
    <w:p w14:paraId="0D6DC5B2" w14:textId="77777777" w:rsidR="0095289B" w:rsidRDefault="0095289B" w:rsidP="00982600">
      <w:pPr>
        <w:pStyle w:val="ab"/>
        <w:spacing w:beforeLines="0" w:before="0" w:afterLines="0" w:after="0" w:line="400" w:lineRule="exact"/>
        <w:ind w:firstLine="482"/>
        <w:rPr>
          <w:b/>
        </w:rPr>
      </w:pPr>
      <w:r w:rsidRPr="00A729BC">
        <w:rPr>
          <w:b/>
        </w:rPr>
        <w:t>时间效率</w:t>
      </w:r>
    </w:p>
    <w:p w14:paraId="4745F76F" w14:textId="4FFBADD6" w:rsidR="00A729BC" w:rsidRDefault="00A729BC" w:rsidP="000461A1">
      <w:pPr>
        <w:pStyle w:val="ab"/>
        <w:spacing w:beforeLines="0" w:before="0" w:afterLines="0" w:after="0" w:line="400" w:lineRule="exact"/>
      </w:pPr>
      <w:r>
        <w:rPr>
          <w:rFonts w:hint="eastAsia"/>
        </w:rPr>
        <w:t>表4.3展示了对典型模型库构建的时间效率的评估</w:t>
      </w:r>
      <w:r w:rsidR="0073039E">
        <w:rPr>
          <w:rFonts w:hint="eastAsia"/>
        </w:rPr>
        <w:t>。对于</w:t>
      </w:r>
      <w:r w:rsidR="0073039E" w:rsidRPr="00346C56">
        <w:rPr>
          <w:rFonts w:ascii="Times New Roman" w:hAnsi="Times New Roman" w:cs="Times New Roman"/>
        </w:rPr>
        <w:t>ORM</w:t>
      </w:r>
      <w:r w:rsidR="0073039E">
        <w:rPr>
          <w:rFonts w:hint="eastAsia"/>
        </w:rPr>
        <w:t>，时间开销由三个部分组成</w:t>
      </w:r>
      <w:r w:rsidR="00E739FE">
        <w:rPr>
          <w:rFonts w:hint="eastAsia"/>
        </w:rPr>
        <w:t>：</w:t>
      </w:r>
      <w:r w:rsidR="0073039E">
        <w:rPr>
          <w:rFonts w:hint="eastAsia"/>
        </w:rPr>
        <w:t>1.挖掘（对三分之一</w:t>
      </w:r>
      <w:r w:rsidR="00E739FE">
        <w:rPr>
          <w:rFonts w:hint="eastAsia"/>
        </w:rPr>
        <w:t>参考</w:t>
      </w:r>
      <w:r w:rsidR="0073039E">
        <w:rPr>
          <w:rFonts w:hint="eastAsia"/>
        </w:rPr>
        <w:t>模型的训练数据集的经验评估）</w:t>
      </w:r>
      <w:r w:rsidR="00E739FE">
        <w:rPr>
          <w:rFonts w:hint="eastAsia"/>
        </w:rPr>
        <w:t>；</w:t>
      </w:r>
      <w:r w:rsidR="0073039E">
        <w:rPr>
          <w:rFonts w:hint="eastAsia"/>
        </w:rPr>
        <w:t>2.训练（从训练集中构建回归模型）</w:t>
      </w:r>
      <w:r w:rsidR="00E739FE">
        <w:rPr>
          <w:rFonts w:hint="eastAsia"/>
        </w:rPr>
        <w:t>；</w:t>
      </w:r>
      <w:r w:rsidR="0073039E">
        <w:rPr>
          <w:rFonts w:hint="eastAsia"/>
        </w:rPr>
        <w:t>3.推荐（对测试模型集提取特征，并利用回归模型计算推荐最优模型）</w:t>
      </w:r>
      <w:r w:rsidR="002B1E72">
        <w:rPr>
          <w:rFonts w:hint="eastAsia"/>
        </w:rPr>
        <w:t>。</w:t>
      </w:r>
    </w:p>
    <w:p w14:paraId="623238E3" w14:textId="77777777" w:rsidR="0073039E" w:rsidRPr="00A729BC" w:rsidRDefault="0073039E" w:rsidP="000461A1">
      <w:pPr>
        <w:pStyle w:val="ab"/>
        <w:spacing w:beforeLines="0" w:before="0" w:afterLines="0" w:after="0" w:line="400" w:lineRule="exact"/>
      </w:pPr>
      <w:r>
        <w:t>对于</w:t>
      </w:r>
      <w:r w:rsidRPr="00346C56">
        <w:rPr>
          <w:rFonts w:ascii="Times New Roman" w:hAnsi="Times New Roman" w:cs="Times New Roman"/>
        </w:rPr>
        <w:t>URM</w:t>
      </w:r>
      <w:r>
        <w:rPr>
          <w:rFonts w:hint="eastAsia"/>
        </w:rPr>
        <w:t>，</w:t>
      </w:r>
      <w:r>
        <w:t>时间开销只有推荐一个部分组成</w:t>
      </w:r>
      <w:r>
        <w:rPr>
          <w:rFonts w:hint="eastAsia"/>
        </w:rPr>
        <w:t>。</w:t>
      </w:r>
      <w:r>
        <w:t>这是因为</w:t>
      </w:r>
      <w:r w:rsidRPr="00346C56">
        <w:rPr>
          <w:rFonts w:ascii="Times New Roman" w:hAnsi="Times New Roman" w:cs="Times New Roman"/>
        </w:rPr>
        <w:t>URM</w:t>
      </w:r>
      <w:r>
        <w:t>中的</w:t>
      </w:r>
      <w:r>
        <w:rPr>
          <w:rFonts w:hint="eastAsia"/>
        </w:rPr>
        <w:t xml:space="preserve"> 训练集是通用的，只需要被挖掘和训练一次</w:t>
      </w:r>
      <w:r w:rsidR="00311D5A">
        <w:rPr>
          <w:rFonts w:hint="eastAsia"/>
        </w:rPr>
        <w:t>，对于不同的模型集只需要进行推荐即可。因此，相比</w:t>
      </w:r>
      <w:r w:rsidR="00311D5A" w:rsidRPr="00346C56">
        <w:rPr>
          <w:rFonts w:ascii="Times New Roman" w:hAnsi="Times New Roman" w:cs="Times New Roman"/>
        </w:rPr>
        <w:t>ORM</w:t>
      </w:r>
      <w:r w:rsidR="00311D5A">
        <w:rPr>
          <w:rFonts w:hint="eastAsia"/>
        </w:rPr>
        <w:t>，</w:t>
      </w:r>
      <w:commentRangeStart w:id="145"/>
      <w:r w:rsidR="00311D5A" w:rsidRPr="00346C56">
        <w:rPr>
          <w:rFonts w:ascii="Times New Roman" w:hAnsi="Times New Roman" w:cs="Times New Roman"/>
        </w:rPr>
        <w:t>URM</w:t>
      </w:r>
      <w:r w:rsidR="00311D5A">
        <w:rPr>
          <w:rFonts w:hint="eastAsia"/>
        </w:rPr>
        <w:t>的时间开销大幅度的减少</w:t>
      </w:r>
      <w:commentRangeEnd w:id="145"/>
      <w:r w:rsidR="00BE3A5D">
        <w:rPr>
          <w:rStyle w:val="af"/>
          <w:rFonts w:asciiTheme="minorHAnsi" w:hAnsiTheme="minorHAnsi"/>
        </w:rPr>
        <w:commentReference w:id="145"/>
      </w:r>
      <w:r w:rsidR="00311D5A">
        <w:rPr>
          <w:rFonts w:hint="eastAsia"/>
        </w:rPr>
        <w:t>。</w:t>
      </w:r>
    </w:p>
    <w:p w14:paraId="3BBD34F5" w14:textId="77777777" w:rsidR="0095289B" w:rsidRPr="00A729BC" w:rsidRDefault="00A729BC" w:rsidP="00A729BC">
      <w:pPr>
        <w:pStyle w:val="ab"/>
        <w:spacing w:beforeLines="0" w:before="0" w:afterLines="0" w:after="0" w:line="400" w:lineRule="exact"/>
        <w:ind w:firstLine="440"/>
        <w:jc w:val="center"/>
      </w:pPr>
      <w:commentRangeStart w:id="146"/>
      <w:r>
        <w:rPr>
          <w:sz w:val="22"/>
        </w:rPr>
        <w:t>表</w:t>
      </w:r>
      <w:r w:rsidRPr="009B12BB">
        <w:rPr>
          <w:sz w:val="22"/>
        </w:rPr>
        <w:t>4.</w:t>
      </w:r>
      <w:r>
        <w:rPr>
          <w:sz w:val="22"/>
        </w:rPr>
        <w:t>3对典型模型库构建的时间效率评估</w:t>
      </w:r>
      <w:commentRangeEnd w:id="146"/>
      <w:r w:rsidR="004E2E8F">
        <w:rPr>
          <w:rStyle w:val="af"/>
          <w:rFonts w:asciiTheme="minorHAnsi" w:hAnsiTheme="minorHAnsi"/>
        </w:rPr>
        <w:commentReference w:id="146"/>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8"/>
        <w:gridCol w:w="1438"/>
        <w:gridCol w:w="1438"/>
        <w:gridCol w:w="1438"/>
        <w:gridCol w:w="1439"/>
        <w:gridCol w:w="1439"/>
      </w:tblGrid>
      <w:tr w:rsidR="0095289B" w14:paraId="5017E1BC" w14:textId="77777777" w:rsidTr="002D1B45">
        <w:tc>
          <w:tcPr>
            <w:tcW w:w="1438" w:type="dxa"/>
            <w:vMerge w:val="restart"/>
            <w:tcBorders>
              <w:top w:val="single" w:sz="12" w:space="0" w:color="auto"/>
            </w:tcBorders>
            <w:vAlign w:val="center"/>
          </w:tcPr>
          <w:p w14:paraId="64A56255" w14:textId="77777777" w:rsidR="0095289B" w:rsidRDefault="0095289B" w:rsidP="00A66F11">
            <w:pPr>
              <w:pStyle w:val="ab"/>
              <w:spacing w:beforeLines="0" w:before="0" w:afterLines="0" w:after="0" w:line="400" w:lineRule="exact"/>
              <w:ind w:firstLineChars="0" w:firstLine="0"/>
              <w:jc w:val="center"/>
            </w:pPr>
            <w:r>
              <w:rPr>
                <w:rFonts w:hint="eastAsia"/>
              </w:rPr>
              <w:t>数据集</w:t>
            </w:r>
          </w:p>
        </w:tc>
        <w:tc>
          <w:tcPr>
            <w:tcW w:w="5753" w:type="dxa"/>
            <w:gridSpan w:val="4"/>
            <w:tcBorders>
              <w:top w:val="single" w:sz="12" w:space="0" w:color="auto"/>
            </w:tcBorders>
          </w:tcPr>
          <w:p w14:paraId="37BA5416" w14:textId="77777777" w:rsidR="0095289B" w:rsidRDefault="0095289B" w:rsidP="00A66F11">
            <w:pPr>
              <w:pStyle w:val="ab"/>
              <w:spacing w:beforeLines="0" w:before="0" w:afterLines="0" w:after="0" w:line="400" w:lineRule="exact"/>
              <w:ind w:firstLineChars="0" w:firstLine="0"/>
              <w:jc w:val="center"/>
            </w:pPr>
            <w:r w:rsidRPr="002D1B45">
              <w:rPr>
                <w:rFonts w:ascii="Times New Roman" w:hAnsi="Times New Roman"/>
              </w:rPr>
              <w:t>ORM</w:t>
            </w:r>
            <w:r>
              <w:rPr>
                <w:rFonts w:hint="eastAsia"/>
              </w:rPr>
              <w:t>(s)</w:t>
            </w:r>
          </w:p>
        </w:tc>
        <w:tc>
          <w:tcPr>
            <w:tcW w:w="1439" w:type="dxa"/>
            <w:tcBorders>
              <w:top w:val="single" w:sz="12" w:space="0" w:color="auto"/>
            </w:tcBorders>
          </w:tcPr>
          <w:p w14:paraId="0238977A" w14:textId="77777777" w:rsidR="0095289B" w:rsidRDefault="0095289B" w:rsidP="00A66F11">
            <w:pPr>
              <w:pStyle w:val="ab"/>
              <w:spacing w:beforeLines="0" w:before="0" w:afterLines="0" w:after="0" w:line="400" w:lineRule="exact"/>
              <w:ind w:firstLineChars="0" w:firstLine="0"/>
            </w:pPr>
            <w:r w:rsidRPr="002D1B45">
              <w:rPr>
                <w:rFonts w:ascii="Times New Roman" w:hAnsi="Times New Roman"/>
              </w:rPr>
              <w:t>URM</w:t>
            </w:r>
            <w:r>
              <w:t>(s)</w:t>
            </w:r>
          </w:p>
        </w:tc>
      </w:tr>
      <w:tr w:rsidR="0095289B" w14:paraId="7E0CF6E4" w14:textId="77777777" w:rsidTr="002D1B45">
        <w:tc>
          <w:tcPr>
            <w:tcW w:w="1438" w:type="dxa"/>
            <w:vMerge/>
          </w:tcPr>
          <w:p w14:paraId="3F3BCEE7" w14:textId="77777777" w:rsidR="0095289B" w:rsidRDefault="0095289B" w:rsidP="00A66F11">
            <w:pPr>
              <w:pStyle w:val="ab"/>
              <w:spacing w:beforeLines="0" w:before="0" w:afterLines="0" w:after="0" w:line="400" w:lineRule="exact"/>
              <w:ind w:firstLineChars="0" w:firstLine="0"/>
            </w:pPr>
          </w:p>
        </w:tc>
        <w:tc>
          <w:tcPr>
            <w:tcW w:w="1438" w:type="dxa"/>
          </w:tcPr>
          <w:p w14:paraId="747D4A15" w14:textId="77777777" w:rsidR="0095289B" w:rsidRDefault="0095289B" w:rsidP="00A66F11">
            <w:pPr>
              <w:pStyle w:val="ab"/>
              <w:spacing w:beforeLines="0" w:before="0" w:afterLines="0" w:after="0" w:line="400" w:lineRule="exact"/>
              <w:ind w:firstLineChars="0" w:firstLine="0"/>
            </w:pPr>
            <w:r>
              <w:rPr>
                <w:rFonts w:hint="eastAsia"/>
              </w:rPr>
              <w:t>挖掘</w:t>
            </w:r>
          </w:p>
        </w:tc>
        <w:tc>
          <w:tcPr>
            <w:tcW w:w="1438" w:type="dxa"/>
          </w:tcPr>
          <w:p w14:paraId="0590037D" w14:textId="77777777" w:rsidR="0095289B" w:rsidRDefault="0095289B" w:rsidP="00A66F11">
            <w:pPr>
              <w:pStyle w:val="ab"/>
              <w:spacing w:beforeLines="0" w:before="0" w:afterLines="0" w:after="0" w:line="400" w:lineRule="exact"/>
              <w:ind w:firstLineChars="0" w:firstLine="0"/>
            </w:pPr>
            <w:r>
              <w:rPr>
                <w:rFonts w:hint="eastAsia"/>
              </w:rPr>
              <w:t>训练</w:t>
            </w:r>
          </w:p>
        </w:tc>
        <w:tc>
          <w:tcPr>
            <w:tcW w:w="1438" w:type="dxa"/>
          </w:tcPr>
          <w:p w14:paraId="00E28FA1" w14:textId="77777777" w:rsidR="0095289B" w:rsidRDefault="0095289B" w:rsidP="00A66F11">
            <w:pPr>
              <w:pStyle w:val="ab"/>
              <w:spacing w:beforeLines="0" w:before="0" w:afterLines="0" w:after="0" w:line="400" w:lineRule="exact"/>
              <w:ind w:firstLineChars="0" w:firstLine="0"/>
            </w:pPr>
            <w:r>
              <w:rPr>
                <w:rFonts w:hint="eastAsia"/>
              </w:rPr>
              <w:t>推荐</w:t>
            </w:r>
          </w:p>
        </w:tc>
        <w:tc>
          <w:tcPr>
            <w:tcW w:w="1439" w:type="dxa"/>
          </w:tcPr>
          <w:p w14:paraId="0EACD654" w14:textId="77777777" w:rsidR="0095289B" w:rsidRDefault="0095289B" w:rsidP="00A66F11">
            <w:pPr>
              <w:pStyle w:val="ab"/>
              <w:spacing w:beforeLines="0" w:before="0" w:afterLines="0" w:after="0" w:line="400" w:lineRule="exact"/>
              <w:ind w:firstLineChars="0" w:firstLine="0"/>
            </w:pPr>
            <w:r>
              <w:rPr>
                <w:rFonts w:hint="eastAsia"/>
              </w:rPr>
              <w:t>总时间</w:t>
            </w:r>
          </w:p>
        </w:tc>
        <w:tc>
          <w:tcPr>
            <w:tcW w:w="1439" w:type="dxa"/>
          </w:tcPr>
          <w:p w14:paraId="17A708E5" w14:textId="77777777" w:rsidR="0095289B" w:rsidRDefault="0095289B" w:rsidP="00A66F11">
            <w:pPr>
              <w:pStyle w:val="ab"/>
              <w:spacing w:beforeLines="0" w:before="0" w:afterLines="0" w:after="0" w:line="400" w:lineRule="exact"/>
              <w:ind w:firstLineChars="0" w:firstLine="0"/>
            </w:pPr>
            <w:r>
              <w:rPr>
                <w:rFonts w:hint="eastAsia"/>
              </w:rPr>
              <w:t>推荐</w:t>
            </w:r>
          </w:p>
        </w:tc>
      </w:tr>
      <w:tr w:rsidR="0095289B" w14:paraId="0743DEB1" w14:textId="77777777" w:rsidTr="002D1B45">
        <w:tc>
          <w:tcPr>
            <w:tcW w:w="1438" w:type="dxa"/>
            <w:tcBorders>
              <w:top w:val="single" w:sz="4" w:space="0" w:color="auto"/>
            </w:tcBorders>
          </w:tcPr>
          <w:p w14:paraId="52688C24" w14:textId="77777777" w:rsidR="0095289B" w:rsidRDefault="0095289B" w:rsidP="00A66F11">
            <w:pPr>
              <w:pStyle w:val="ab"/>
              <w:spacing w:beforeLines="0" w:before="0" w:afterLines="0" w:after="0" w:line="400" w:lineRule="exact"/>
              <w:ind w:firstLineChars="0" w:firstLine="0"/>
            </w:pPr>
            <w:r>
              <w:rPr>
                <w:rFonts w:hint="eastAsia"/>
              </w:rPr>
              <w:t>人工模型</w:t>
            </w:r>
          </w:p>
        </w:tc>
        <w:tc>
          <w:tcPr>
            <w:tcW w:w="1438" w:type="dxa"/>
            <w:tcBorders>
              <w:top w:val="single" w:sz="4" w:space="0" w:color="auto"/>
            </w:tcBorders>
          </w:tcPr>
          <w:p w14:paraId="0FD51454" w14:textId="77777777" w:rsidR="0095289B" w:rsidRDefault="0095289B" w:rsidP="00A66F11">
            <w:pPr>
              <w:pStyle w:val="ab"/>
              <w:spacing w:beforeLines="0" w:before="0" w:afterLines="0" w:after="0" w:line="400" w:lineRule="exact"/>
              <w:ind w:firstLineChars="0" w:firstLine="0"/>
            </w:pPr>
            <w:r>
              <w:rPr>
                <w:rFonts w:hint="eastAsia"/>
              </w:rPr>
              <w:t>2789</w:t>
            </w:r>
          </w:p>
        </w:tc>
        <w:tc>
          <w:tcPr>
            <w:tcW w:w="1438" w:type="dxa"/>
            <w:tcBorders>
              <w:top w:val="single" w:sz="4" w:space="0" w:color="auto"/>
            </w:tcBorders>
          </w:tcPr>
          <w:p w14:paraId="7C79866C" w14:textId="77777777" w:rsidR="0095289B" w:rsidRDefault="0095289B" w:rsidP="00A66F11">
            <w:pPr>
              <w:pStyle w:val="ab"/>
              <w:spacing w:beforeLines="0" w:before="0" w:afterLines="0" w:after="0" w:line="400" w:lineRule="exact"/>
              <w:ind w:firstLineChars="0" w:firstLine="0"/>
            </w:pPr>
            <w:r>
              <w:rPr>
                <w:rFonts w:hint="eastAsia"/>
              </w:rPr>
              <w:t>83</w:t>
            </w:r>
          </w:p>
        </w:tc>
        <w:tc>
          <w:tcPr>
            <w:tcW w:w="1438" w:type="dxa"/>
            <w:tcBorders>
              <w:top w:val="single" w:sz="4" w:space="0" w:color="auto"/>
            </w:tcBorders>
          </w:tcPr>
          <w:p w14:paraId="5D26C801" w14:textId="77777777" w:rsidR="0095289B" w:rsidRDefault="0095289B" w:rsidP="00A66F11">
            <w:pPr>
              <w:pStyle w:val="ab"/>
              <w:spacing w:beforeLines="0" w:before="0" w:afterLines="0" w:after="0" w:line="400" w:lineRule="exact"/>
              <w:ind w:firstLineChars="0" w:firstLine="0"/>
            </w:pPr>
            <w:r>
              <w:rPr>
                <w:rFonts w:hint="eastAsia"/>
              </w:rPr>
              <w:t>14</w:t>
            </w:r>
          </w:p>
        </w:tc>
        <w:tc>
          <w:tcPr>
            <w:tcW w:w="1439" w:type="dxa"/>
            <w:tcBorders>
              <w:top w:val="single" w:sz="4" w:space="0" w:color="auto"/>
            </w:tcBorders>
          </w:tcPr>
          <w:p w14:paraId="33D3C86C" w14:textId="77777777" w:rsidR="0095289B" w:rsidRDefault="0095289B" w:rsidP="00A66F11">
            <w:pPr>
              <w:pStyle w:val="ab"/>
              <w:spacing w:beforeLines="0" w:before="0" w:afterLines="0" w:after="0" w:line="400" w:lineRule="exact"/>
              <w:ind w:firstLineChars="0" w:firstLine="0"/>
            </w:pPr>
            <w:r>
              <w:rPr>
                <w:rFonts w:hint="eastAsia"/>
              </w:rPr>
              <w:t>2886</w:t>
            </w:r>
          </w:p>
        </w:tc>
        <w:tc>
          <w:tcPr>
            <w:tcW w:w="1439" w:type="dxa"/>
            <w:tcBorders>
              <w:top w:val="single" w:sz="4" w:space="0" w:color="auto"/>
            </w:tcBorders>
          </w:tcPr>
          <w:p w14:paraId="5EBCACF3" w14:textId="77777777" w:rsidR="0095289B" w:rsidRDefault="0095289B" w:rsidP="00A66F11">
            <w:pPr>
              <w:pStyle w:val="ab"/>
              <w:spacing w:beforeLines="0" w:before="0" w:afterLines="0" w:after="0" w:line="400" w:lineRule="exact"/>
              <w:ind w:firstLineChars="0" w:firstLine="0"/>
            </w:pPr>
            <w:r>
              <w:rPr>
                <w:rFonts w:hint="eastAsia"/>
              </w:rPr>
              <w:t>10</w:t>
            </w:r>
          </w:p>
        </w:tc>
      </w:tr>
      <w:tr w:rsidR="0095289B" w14:paraId="470A3489" w14:textId="77777777" w:rsidTr="002D1B45">
        <w:tc>
          <w:tcPr>
            <w:tcW w:w="1438" w:type="dxa"/>
          </w:tcPr>
          <w:p w14:paraId="51C2DBCE" w14:textId="77777777" w:rsidR="0095289B" w:rsidRDefault="0095289B" w:rsidP="00A66F11">
            <w:pPr>
              <w:pStyle w:val="ab"/>
              <w:spacing w:beforeLines="0" w:before="0" w:afterLines="0" w:after="0" w:line="400" w:lineRule="exact"/>
              <w:ind w:firstLineChars="0" w:firstLine="0"/>
            </w:pPr>
            <w:r>
              <w:rPr>
                <w:rFonts w:hint="eastAsia"/>
              </w:rPr>
              <w:t>东锅</w:t>
            </w:r>
          </w:p>
        </w:tc>
        <w:tc>
          <w:tcPr>
            <w:tcW w:w="1438" w:type="dxa"/>
          </w:tcPr>
          <w:p w14:paraId="3B774DD2" w14:textId="77777777" w:rsidR="0095289B" w:rsidRDefault="0095289B" w:rsidP="00A66F11">
            <w:pPr>
              <w:pStyle w:val="ab"/>
              <w:spacing w:beforeLines="0" w:before="0" w:afterLines="0" w:after="0" w:line="400" w:lineRule="exact"/>
              <w:ind w:firstLineChars="0" w:firstLine="0"/>
            </w:pPr>
            <w:r>
              <w:rPr>
                <w:rFonts w:hint="eastAsia"/>
              </w:rPr>
              <w:t>1393</w:t>
            </w:r>
          </w:p>
        </w:tc>
        <w:tc>
          <w:tcPr>
            <w:tcW w:w="1438" w:type="dxa"/>
          </w:tcPr>
          <w:p w14:paraId="6AF13EEA" w14:textId="77777777" w:rsidR="0095289B" w:rsidRDefault="0095289B" w:rsidP="00A66F11">
            <w:pPr>
              <w:pStyle w:val="ab"/>
              <w:spacing w:beforeLines="0" w:before="0" w:afterLines="0" w:after="0" w:line="400" w:lineRule="exact"/>
              <w:ind w:firstLineChars="0" w:firstLine="0"/>
            </w:pPr>
            <w:r>
              <w:rPr>
                <w:rFonts w:hint="eastAsia"/>
              </w:rPr>
              <w:t>31</w:t>
            </w:r>
          </w:p>
        </w:tc>
        <w:tc>
          <w:tcPr>
            <w:tcW w:w="1438" w:type="dxa"/>
          </w:tcPr>
          <w:p w14:paraId="440777BE" w14:textId="77777777" w:rsidR="0095289B" w:rsidRDefault="0095289B" w:rsidP="00A66F11">
            <w:pPr>
              <w:pStyle w:val="ab"/>
              <w:spacing w:beforeLines="0" w:before="0" w:afterLines="0" w:after="0" w:line="400" w:lineRule="exact"/>
              <w:ind w:firstLineChars="0" w:firstLine="0"/>
            </w:pPr>
            <w:r>
              <w:rPr>
                <w:rFonts w:hint="eastAsia"/>
              </w:rPr>
              <w:t>11</w:t>
            </w:r>
          </w:p>
        </w:tc>
        <w:tc>
          <w:tcPr>
            <w:tcW w:w="1439" w:type="dxa"/>
          </w:tcPr>
          <w:p w14:paraId="6D897AAE" w14:textId="77777777" w:rsidR="0095289B" w:rsidRDefault="0095289B" w:rsidP="00A66F11">
            <w:pPr>
              <w:pStyle w:val="ab"/>
              <w:spacing w:beforeLines="0" w:before="0" w:afterLines="0" w:after="0" w:line="400" w:lineRule="exact"/>
              <w:ind w:firstLineChars="0" w:firstLine="0"/>
            </w:pPr>
            <w:r>
              <w:rPr>
                <w:rFonts w:hint="eastAsia"/>
              </w:rPr>
              <w:t>1435</w:t>
            </w:r>
          </w:p>
        </w:tc>
        <w:tc>
          <w:tcPr>
            <w:tcW w:w="1439" w:type="dxa"/>
          </w:tcPr>
          <w:p w14:paraId="4E344A10" w14:textId="77777777" w:rsidR="0095289B" w:rsidRDefault="0095289B" w:rsidP="00A66F11">
            <w:pPr>
              <w:pStyle w:val="ab"/>
              <w:spacing w:beforeLines="0" w:before="0" w:afterLines="0" w:after="0" w:line="400" w:lineRule="exact"/>
              <w:ind w:firstLineChars="0" w:firstLine="0"/>
            </w:pPr>
            <w:r>
              <w:rPr>
                <w:rFonts w:hint="eastAsia"/>
              </w:rPr>
              <w:t>10</w:t>
            </w:r>
          </w:p>
        </w:tc>
      </w:tr>
      <w:tr w:rsidR="0095289B" w14:paraId="4AB68919" w14:textId="77777777" w:rsidTr="002D1B45">
        <w:tc>
          <w:tcPr>
            <w:tcW w:w="1438" w:type="dxa"/>
            <w:tcBorders>
              <w:bottom w:val="single" w:sz="12" w:space="0" w:color="auto"/>
            </w:tcBorders>
          </w:tcPr>
          <w:p w14:paraId="6D8E34BF" w14:textId="77777777" w:rsidR="0095289B" w:rsidRDefault="0095289B" w:rsidP="00A66F11">
            <w:pPr>
              <w:pStyle w:val="ab"/>
              <w:spacing w:beforeLines="0" w:before="0" w:afterLines="0" w:after="0" w:line="400" w:lineRule="exact"/>
              <w:ind w:firstLineChars="0" w:firstLine="0"/>
            </w:pPr>
            <w:r>
              <w:rPr>
                <w:rFonts w:hint="eastAsia"/>
              </w:rPr>
              <w:t>高铁</w:t>
            </w:r>
          </w:p>
        </w:tc>
        <w:tc>
          <w:tcPr>
            <w:tcW w:w="1438" w:type="dxa"/>
            <w:tcBorders>
              <w:bottom w:val="single" w:sz="12" w:space="0" w:color="auto"/>
            </w:tcBorders>
          </w:tcPr>
          <w:p w14:paraId="038A8072" w14:textId="77777777" w:rsidR="0095289B" w:rsidRDefault="0095289B" w:rsidP="00A66F11">
            <w:pPr>
              <w:pStyle w:val="ab"/>
              <w:spacing w:beforeLines="0" w:before="0" w:afterLines="0" w:after="0" w:line="400" w:lineRule="exact"/>
              <w:ind w:firstLineChars="0" w:firstLine="0"/>
            </w:pPr>
            <w:r>
              <w:rPr>
                <w:rFonts w:hint="eastAsia"/>
              </w:rPr>
              <w:t>18722</w:t>
            </w:r>
          </w:p>
        </w:tc>
        <w:tc>
          <w:tcPr>
            <w:tcW w:w="1438" w:type="dxa"/>
            <w:tcBorders>
              <w:bottom w:val="single" w:sz="12" w:space="0" w:color="auto"/>
            </w:tcBorders>
          </w:tcPr>
          <w:p w14:paraId="736E4F08" w14:textId="77777777" w:rsidR="0095289B" w:rsidRDefault="0095289B" w:rsidP="00A66F11">
            <w:pPr>
              <w:pStyle w:val="ab"/>
              <w:spacing w:beforeLines="0" w:before="0" w:afterLines="0" w:after="0" w:line="400" w:lineRule="exact"/>
              <w:ind w:firstLineChars="0" w:firstLine="0"/>
            </w:pPr>
            <w:r>
              <w:rPr>
                <w:rFonts w:hint="eastAsia"/>
              </w:rPr>
              <w:t>42</w:t>
            </w:r>
          </w:p>
        </w:tc>
        <w:tc>
          <w:tcPr>
            <w:tcW w:w="1438" w:type="dxa"/>
            <w:tcBorders>
              <w:bottom w:val="single" w:sz="12" w:space="0" w:color="auto"/>
            </w:tcBorders>
          </w:tcPr>
          <w:p w14:paraId="69DAD9E5" w14:textId="77777777" w:rsidR="0095289B" w:rsidRDefault="0095289B" w:rsidP="00A66F11">
            <w:pPr>
              <w:pStyle w:val="ab"/>
              <w:spacing w:beforeLines="0" w:before="0" w:afterLines="0" w:after="0" w:line="400" w:lineRule="exact"/>
              <w:ind w:firstLineChars="0" w:firstLine="0"/>
            </w:pPr>
            <w:r>
              <w:rPr>
                <w:rFonts w:hint="eastAsia"/>
              </w:rPr>
              <w:t>22</w:t>
            </w:r>
          </w:p>
        </w:tc>
        <w:tc>
          <w:tcPr>
            <w:tcW w:w="1439" w:type="dxa"/>
            <w:tcBorders>
              <w:bottom w:val="single" w:sz="12" w:space="0" w:color="auto"/>
            </w:tcBorders>
          </w:tcPr>
          <w:p w14:paraId="0BE606ED" w14:textId="77777777" w:rsidR="0095289B" w:rsidRDefault="0095289B" w:rsidP="00A66F11">
            <w:pPr>
              <w:pStyle w:val="ab"/>
              <w:spacing w:beforeLines="0" w:before="0" w:afterLines="0" w:after="0" w:line="400" w:lineRule="exact"/>
              <w:ind w:firstLineChars="0" w:firstLine="0"/>
            </w:pPr>
            <w:r>
              <w:rPr>
                <w:rFonts w:hint="eastAsia"/>
              </w:rPr>
              <w:t>1878</w:t>
            </w:r>
            <w:r>
              <w:t>6</w:t>
            </w:r>
          </w:p>
        </w:tc>
        <w:tc>
          <w:tcPr>
            <w:tcW w:w="1439" w:type="dxa"/>
            <w:tcBorders>
              <w:bottom w:val="single" w:sz="12" w:space="0" w:color="auto"/>
            </w:tcBorders>
          </w:tcPr>
          <w:p w14:paraId="12A478AF" w14:textId="77777777" w:rsidR="0095289B" w:rsidRDefault="0095289B" w:rsidP="00A66F11">
            <w:pPr>
              <w:pStyle w:val="ab"/>
              <w:spacing w:beforeLines="0" w:before="0" w:afterLines="0" w:after="0" w:line="400" w:lineRule="exact"/>
              <w:ind w:firstLineChars="0" w:firstLine="0"/>
            </w:pPr>
            <w:r>
              <w:rPr>
                <w:rFonts w:hint="eastAsia"/>
              </w:rPr>
              <w:t>15</w:t>
            </w:r>
          </w:p>
        </w:tc>
      </w:tr>
    </w:tbl>
    <w:p w14:paraId="57B64E69" w14:textId="77777777" w:rsidR="0095289B" w:rsidRDefault="0095289B" w:rsidP="00D94DC9">
      <w:pPr>
        <w:pStyle w:val="ab"/>
        <w:spacing w:beforeLines="0" w:before="0" w:afterLines="0" w:after="0" w:line="400" w:lineRule="exact"/>
        <w:ind w:firstLineChars="0" w:firstLine="0"/>
      </w:pPr>
    </w:p>
    <w:p w14:paraId="5B7FE7CD" w14:textId="77777777" w:rsidR="00F257B9" w:rsidRDefault="00876343" w:rsidP="00D47862">
      <w:pPr>
        <w:pStyle w:val="2"/>
      </w:pPr>
      <w:r w:rsidRPr="0081145F">
        <w:rPr>
          <w:rFonts w:hint="eastAsia"/>
        </w:rPr>
        <w:t>本章</w:t>
      </w:r>
      <w:bookmarkStart w:id="147" w:name="_Toc415228209"/>
      <w:bookmarkEnd w:id="142"/>
      <w:r w:rsidR="00F257B9" w:rsidRPr="0081145F">
        <w:rPr>
          <w:rFonts w:hint="eastAsia"/>
        </w:rPr>
        <w:t>小结</w:t>
      </w:r>
    </w:p>
    <w:p w14:paraId="3DE2B7ED" w14:textId="4FA069FF" w:rsidR="004574AB" w:rsidRPr="0081145F" w:rsidDel="00265574" w:rsidRDefault="00D47862" w:rsidP="00D476B0">
      <w:pPr>
        <w:pStyle w:val="ab"/>
        <w:spacing w:beforeLines="0" w:before="0" w:afterLines="0" w:after="0" w:line="400" w:lineRule="exact"/>
        <w:rPr>
          <w:del w:id="148" w:author="GUO Qinlong" w:date="2015-05-12T15:14:00Z"/>
        </w:rPr>
      </w:pPr>
      <w:r>
        <w:rPr>
          <w:rFonts w:hint="eastAsia"/>
        </w:rPr>
        <w:t>本章介绍了</w:t>
      </w:r>
      <w:r w:rsidRPr="00D47862">
        <w:rPr>
          <w:rFonts w:hint="eastAsia"/>
        </w:rPr>
        <w:t>面向流程挖掘算法评估的典型模型库构建</w:t>
      </w:r>
      <w:r>
        <w:rPr>
          <w:rFonts w:hint="eastAsia"/>
        </w:rPr>
        <w:t>。介绍了基于典型模型库的流程挖掘算法评估框架，指出这个框架与基于专用模型子集和推荐技术的框架之间</w:t>
      </w:r>
      <w:r w:rsidR="00887D3A">
        <w:rPr>
          <w:rFonts w:hint="eastAsia"/>
        </w:rPr>
        <w:t>的</w:t>
      </w:r>
      <w:r>
        <w:rPr>
          <w:rFonts w:hint="eastAsia"/>
        </w:rPr>
        <w:t>两个区别。然后分别介绍</w:t>
      </w:r>
      <w:r w:rsidR="00D476B0">
        <w:rPr>
          <w:rFonts w:hint="eastAsia"/>
        </w:rPr>
        <w:t>这两个区别，即</w:t>
      </w:r>
      <w:r>
        <w:rPr>
          <w:rFonts w:hint="eastAsia"/>
        </w:rPr>
        <w:t>流程模型的特征约减</w:t>
      </w:r>
      <w:r w:rsidR="00D476B0">
        <w:rPr>
          <w:rFonts w:hint="eastAsia"/>
        </w:rPr>
        <w:t>，将描述流程模型的48维特征约减至</w:t>
      </w:r>
      <w:r w:rsidR="00D476B0">
        <w:t>6维</w:t>
      </w:r>
      <w:r w:rsidR="00D476B0">
        <w:rPr>
          <w:rFonts w:hint="eastAsia"/>
        </w:rPr>
        <w:t>，和根据这6维特征构建的典型模型库。实验证明在同样流程模型数据集合和流程挖掘算法的情况下，基于典型模型库的流程挖掘算法评估框架在时间开销和准确程度上均超越基于专用模型子集和推荐技术的流程挖掘算法评估框架。</w:t>
      </w:r>
    </w:p>
    <w:p w14:paraId="3A427D36" w14:textId="0D1DE9DC" w:rsidR="002404F0" w:rsidRDefault="00485951" w:rsidP="00265574">
      <w:pPr>
        <w:pStyle w:val="ab"/>
        <w:spacing w:beforeLines="0" w:before="0" w:afterLines="0" w:after="0" w:line="400" w:lineRule="exact"/>
      </w:pPr>
      <w:bookmarkStart w:id="149" w:name="_Toc414998247"/>
      <w:bookmarkStart w:id="150" w:name="_Toc415053599"/>
      <w:bookmarkStart w:id="151" w:name="_Toc415054667"/>
      <w:bookmarkStart w:id="152" w:name="_Toc415147151"/>
      <w:bookmarkStart w:id="153" w:name="_Toc415228210"/>
      <w:bookmarkStart w:id="154" w:name="_Ref415498302"/>
      <w:bookmarkStart w:id="155" w:name="_GoBack"/>
      <w:bookmarkEnd w:id="147"/>
      <w:bookmarkEnd w:id="149"/>
      <w:bookmarkEnd w:id="150"/>
      <w:bookmarkEnd w:id="151"/>
      <w:bookmarkEnd w:id="152"/>
      <w:bookmarkEnd w:id="153"/>
      <w:r>
        <w:br w:type="column"/>
      </w:r>
      <w:bookmarkEnd w:id="154"/>
      <w:bookmarkEnd w:id="155"/>
    </w:p>
    <w:sectPr w:rsidR="002404F0">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Wen Lijie" w:date="2015-04-27T21:23:00Z" w:initials="WL">
    <w:p w14:paraId="4DE27A05" w14:textId="2BC745EC" w:rsidR="00407684" w:rsidRDefault="00407684">
      <w:pPr>
        <w:pStyle w:val="af0"/>
      </w:pPr>
      <w:r>
        <w:rPr>
          <w:rStyle w:val="af"/>
        </w:rPr>
        <w:annotationRef/>
      </w:r>
      <w:r>
        <w:rPr>
          <w:rFonts w:hint="eastAsia"/>
        </w:rPr>
        <w:t>从这段到</w:t>
      </w:r>
      <w:r>
        <w:rPr>
          <w:rFonts w:hint="eastAsia"/>
        </w:rPr>
        <w:t>4.2</w:t>
      </w:r>
      <w:r>
        <w:rPr>
          <w:rFonts w:hint="eastAsia"/>
        </w:rPr>
        <w:t>节之前的文字内容都需要按照后面的格式刷一下</w:t>
      </w:r>
    </w:p>
  </w:comment>
  <w:comment w:id="9" w:author="Wen Lijie" w:date="2015-04-27T21:24:00Z" w:initials="WL">
    <w:p w14:paraId="40CC9DAD" w14:textId="410D8341" w:rsidR="00407684" w:rsidRDefault="00407684">
      <w:pPr>
        <w:pStyle w:val="af0"/>
      </w:pPr>
      <w:r>
        <w:rPr>
          <w:rStyle w:val="af"/>
        </w:rPr>
        <w:annotationRef/>
      </w:r>
      <w:r>
        <w:rPr>
          <w:rFonts w:hint="eastAsia"/>
        </w:rPr>
        <w:t>应为</w:t>
      </w:r>
      <w:r>
        <w:rPr>
          <w:rFonts w:hint="eastAsia"/>
        </w:rPr>
        <w:t>4.1</w:t>
      </w:r>
      <w:r>
        <w:rPr>
          <w:rFonts w:hint="eastAsia"/>
        </w:rPr>
        <w:t>节</w:t>
      </w:r>
    </w:p>
  </w:comment>
  <w:comment w:id="31" w:author="Wen Lijie" w:date="2015-04-27T22:10:00Z" w:initials="WL">
    <w:p w14:paraId="1085E5C9" w14:textId="499553CC" w:rsidR="00407684" w:rsidRDefault="00407684">
      <w:pPr>
        <w:pStyle w:val="af0"/>
      </w:pPr>
      <w:r>
        <w:rPr>
          <w:rStyle w:val="af"/>
        </w:rPr>
        <w:annotationRef/>
      </w:r>
      <w:r>
        <w:rPr>
          <w:rFonts w:hint="eastAsia"/>
        </w:rPr>
        <w:t>应为</w:t>
      </w:r>
      <w:r>
        <w:rPr>
          <w:rFonts w:hint="eastAsia"/>
        </w:rPr>
        <w:t>4.3</w:t>
      </w:r>
      <w:r>
        <w:rPr>
          <w:rFonts w:hint="eastAsia"/>
        </w:rPr>
        <w:t>节</w:t>
      </w:r>
    </w:p>
  </w:comment>
  <w:comment w:id="32" w:author="Wen Lijie" w:date="2015-04-27T22:20:00Z" w:initials="WL">
    <w:p w14:paraId="739575E5" w14:textId="116AEC2E" w:rsidR="00407684" w:rsidRDefault="00407684">
      <w:pPr>
        <w:pStyle w:val="af0"/>
      </w:pPr>
      <w:r>
        <w:rPr>
          <w:rStyle w:val="af"/>
        </w:rPr>
        <w:annotationRef/>
      </w:r>
      <w:r>
        <w:rPr>
          <w:rFonts w:hint="eastAsia"/>
        </w:rPr>
        <w:t>请问这个图呢？</w:t>
      </w:r>
    </w:p>
  </w:comment>
  <w:comment w:id="49" w:author="Wen Lijie" w:date="2015-04-27T22:30:00Z" w:initials="WL">
    <w:p w14:paraId="591AB32B" w14:textId="5CABE3E5" w:rsidR="00407684" w:rsidRDefault="00407684">
      <w:pPr>
        <w:pStyle w:val="af0"/>
      </w:pPr>
      <w:r>
        <w:rPr>
          <w:rStyle w:val="af"/>
        </w:rPr>
        <w:annotationRef/>
      </w:r>
      <w:r>
        <w:rPr>
          <w:rFonts w:hint="eastAsia"/>
        </w:rPr>
        <w:t>应为</w:t>
      </w:r>
      <w:r>
        <w:rPr>
          <w:rFonts w:hint="eastAsia"/>
        </w:rPr>
        <w:t>4.4</w:t>
      </w:r>
      <w:r>
        <w:rPr>
          <w:rFonts w:hint="eastAsia"/>
        </w:rPr>
        <w:t>节</w:t>
      </w:r>
    </w:p>
  </w:comment>
  <w:comment w:id="50" w:author="Wen Lijie" w:date="2015-04-27T22:32:00Z" w:initials="WL">
    <w:p w14:paraId="4E3DCE8F" w14:textId="7B1E5245" w:rsidR="00D9576A" w:rsidRDefault="00D9576A">
      <w:pPr>
        <w:pStyle w:val="af0"/>
      </w:pPr>
      <w:r>
        <w:rPr>
          <w:rStyle w:val="af"/>
        </w:rPr>
        <w:annotationRef/>
      </w:r>
      <w:r>
        <w:rPr>
          <w:rFonts w:hint="eastAsia"/>
        </w:rPr>
        <w:t>虚拟机</w:t>
      </w:r>
      <w:r w:rsidR="00D018E7">
        <w:rPr>
          <w:rFonts w:hint="eastAsia"/>
        </w:rPr>
        <w:t>内存</w:t>
      </w:r>
      <w:r>
        <w:rPr>
          <w:rFonts w:hint="eastAsia"/>
        </w:rPr>
        <w:t>大小为多少？</w:t>
      </w:r>
    </w:p>
  </w:comment>
  <w:comment w:id="56" w:author="Wen Lijie" w:date="2015-04-27T22:30:00Z" w:initials="WL">
    <w:p w14:paraId="5969AF74" w14:textId="07B53B9E" w:rsidR="00407684" w:rsidRDefault="00407684">
      <w:pPr>
        <w:pStyle w:val="af0"/>
      </w:pPr>
      <w:r>
        <w:rPr>
          <w:rStyle w:val="af"/>
        </w:rPr>
        <w:annotationRef/>
      </w:r>
      <w:r w:rsidR="007B3475">
        <w:rPr>
          <w:rFonts w:hint="eastAsia"/>
        </w:rPr>
        <w:t>应为</w:t>
      </w:r>
      <w:r w:rsidR="007B3475">
        <w:rPr>
          <w:rFonts w:hint="eastAsia"/>
        </w:rPr>
        <w:t>4.4.1</w:t>
      </w:r>
    </w:p>
  </w:comment>
  <w:comment w:id="88" w:author="Wen Lijie" w:date="2015-04-27T22:33:00Z" w:initials="WL">
    <w:p w14:paraId="65614132" w14:textId="7A8E2B62" w:rsidR="0001538C" w:rsidRDefault="0001538C">
      <w:pPr>
        <w:pStyle w:val="af0"/>
      </w:pPr>
      <w:r>
        <w:rPr>
          <w:rStyle w:val="af"/>
        </w:rPr>
        <w:annotationRef/>
      </w:r>
      <w:r>
        <w:rPr>
          <w:rFonts w:hint="eastAsia"/>
        </w:rPr>
        <w:t>所有表格均应为三线表</w:t>
      </w:r>
    </w:p>
  </w:comment>
  <w:comment w:id="141" w:author="Wen Lijie" w:date="2015-04-27T22:40:00Z" w:initials="WL">
    <w:p w14:paraId="656C73D2" w14:textId="11AF9C36" w:rsidR="00280661" w:rsidRDefault="00280661">
      <w:pPr>
        <w:pStyle w:val="af0"/>
      </w:pPr>
      <w:r>
        <w:rPr>
          <w:rStyle w:val="af"/>
        </w:rPr>
        <w:annotationRef/>
      </w:r>
      <w:r>
        <w:rPr>
          <w:rFonts w:hint="eastAsia"/>
        </w:rPr>
        <w:t>图和图题分离了</w:t>
      </w:r>
    </w:p>
  </w:comment>
  <w:comment w:id="143" w:author="Wen Lijie" w:date="2015-04-27T22:50:00Z" w:initials="WL">
    <w:p w14:paraId="37BE8E07" w14:textId="00E405A8" w:rsidR="005715C1" w:rsidRDefault="005715C1">
      <w:pPr>
        <w:pStyle w:val="af0"/>
      </w:pPr>
      <w:r>
        <w:rPr>
          <w:rStyle w:val="af"/>
        </w:rPr>
        <w:annotationRef/>
      </w:r>
      <w:r>
        <w:rPr>
          <w:rFonts w:hint="eastAsia"/>
        </w:rPr>
        <w:t>说具体点，比如最低高几个百分点，最好高几个百分点，平均高几个百分点</w:t>
      </w:r>
    </w:p>
  </w:comment>
  <w:comment w:id="144" w:author="Wen Lijie" w:date="2015-04-27T22:50:00Z" w:initials="WL">
    <w:p w14:paraId="1D688F49" w14:textId="2EA33680" w:rsidR="00D86DC6" w:rsidRDefault="00D86DC6">
      <w:pPr>
        <w:pStyle w:val="af0"/>
      </w:pPr>
      <w:r>
        <w:rPr>
          <w:rStyle w:val="af"/>
        </w:rPr>
        <w:annotationRef/>
      </w:r>
      <w:r>
        <w:rPr>
          <w:rFonts w:hint="eastAsia"/>
        </w:rPr>
        <w:t>必须三线表</w:t>
      </w:r>
    </w:p>
  </w:comment>
  <w:comment w:id="145" w:author="Wen Lijie" w:date="2015-04-27T22:57:00Z" w:initials="WL">
    <w:p w14:paraId="33E2A6C4" w14:textId="1B179574" w:rsidR="00BE3A5D" w:rsidRDefault="00BE3A5D">
      <w:pPr>
        <w:pStyle w:val="af0"/>
      </w:pPr>
      <w:r>
        <w:rPr>
          <w:rStyle w:val="af"/>
        </w:rPr>
        <w:annotationRef/>
      </w:r>
      <w:r>
        <w:rPr>
          <w:rFonts w:hint="eastAsia"/>
        </w:rPr>
        <w:t>可以对比下，到底差几个数量级，差距要量化</w:t>
      </w:r>
    </w:p>
  </w:comment>
  <w:comment w:id="146" w:author="Wen Lijie" w:date="2015-04-27T22:54:00Z" w:initials="WL">
    <w:p w14:paraId="6E9A94DF" w14:textId="0C52FDF3" w:rsidR="004E2E8F" w:rsidRDefault="004E2E8F">
      <w:pPr>
        <w:pStyle w:val="af0"/>
      </w:pPr>
      <w:r>
        <w:rPr>
          <w:rStyle w:val="af"/>
        </w:rPr>
        <w:annotationRef/>
      </w:r>
      <w:r>
        <w:rPr>
          <w:rFonts w:hint="eastAsia"/>
        </w:rPr>
        <w:t>必须是三线表</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E27A05" w15:done="0"/>
  <w15:commentEx w15:paraId="40CC9DAD" w15:done="0"/>
  <w15:commentEx w15:paraId="1085E5C9" w15:done="0"/>
  <w15:commentEx w15:paraId="739575E5" w15:done="0"/>
  <w15:commentEx w15:paraId="591AB32B" w15:done="0"/>
  <w15:commentEx w15:paraId="4E3DCE8F" w15:done="0"/>
  <w15:commentEx w15:paraId="5969AF74" w15:done="0"/>
  <w15:commentEx w15:paraId="65614132" w15:done="0"/>
  <w15:commentEx w15:paraId="656C73D2" w15:done="0"/>
  <w15:commentEx w15:paraId="37BE8E07" w15:done="0"/>
  <w15:commentEx w15:paraId="1D688F49" w15:done="0"/>
  <w15:commentEx w15:paraId="33E2A6C4" w15:done="0"/>
  <w15:commentEx w15:paraId="6E9A94D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B41122" w14:textId="77777777" w:rsidR="00810B2D" w:rsidRDefault="00810B2D" w:rsidP="004408D0">
      <w:r>
        <w:separator/>
      </w:r>
    </w:p>
  </w:endnote>
  <w:endnote w:type="continuationSeparator" w:id="0">
    <w:p w14:paraId="16852E3B" w14:textId="77777777" w:rsidR="00810B2D" w:rsidRDefault="00810B2D" w:rsidP="004408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Heiti SC Light">
    <w:altName w:val="Arial Unicode MS"/>
    <w:charset w:val="50"/>
    <w:family w:val="auto"/>
    <w:pitch w:val="variable"/>
    <w:sig w:usb0="00000000" w:usb1="080E004A" w:usb2="00000010"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FFD831" w14:textId="77777777" w:rsidR="00810B2D" w:rsidRDefault="00810B2D" w:rsidP="004408D0">
      <w:r>
        <w:separator/>
      </w:r>
    </w:p>
  </w:footnote>
  <w:footnote w:type="continuationSeparator" w:id="0">
    <w:p w14:paraId="270DC83D" w14:textId="77777777" w:rsidR="00810B2D" w:rsidRDefault="00810B2D" w:rsidP="004408D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3557F"/>
    <w:multiLevelType w:val="hybridMultilevel"/>
    <w:tmpl w:val="794268A8"/>
    <w:lvl w:ilvl="0" w:tplc="110C59AC">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
    <w:nsid w:val="0DDD0AE8"/>
    <w:multiLevelType w:val="hybridMultilevel"/>
    <w:tmpl w:val="146E48BC"/>
    <w:lvl w:ilvl="0" w:tplc="0CD0F7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11D2AC0"/>
    <w:multiLevelType w:val="hybridMultilevel"/>
    <w:tmpl w:val="8E749C4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
    <w:nsid w:val="13571599"/>
    <w:multiLevelType w:val="hybridMultilevel"/>
    <w:tmpl w:val="652226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nsid w:val="14006B9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169A442E"/>
    <w:multiLevelType w:val="hybridMultilevel"/>
    <w:tmpl w:val="BE4E263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
    <w:nsid w:val="17E843E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nsid w:val="2064661F"/>
    <w:multiLevelType w:val="hybridMultilevel"/>
    <w:tmpl w:val="0AF4A55C"/>
    <w:lvl w:ilvl="0" w:tplc="88D4B6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A041778"/>
    <w:multiLevelType w:val="hybridMultilevel"/>
    <w:tmpl w:val="36CE0DD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E4D6E88"/>
    <w:multiLevelType w:val="hybridMultilevel"/>
    <w:tmpl w:val="3FE49610"/>
    <w:lvl w:ilvl="0" w:tplc="B66820B2">
      <w:start w:val="1"/>
      <w:numFmt w:val="bullet"/>
      <w:lvlText w:val=""/>
      <w:lvlJc w:val="left"/>
      <w:pPr>
        <w:ind w:left="840" w:hanging="420"/>
      </w:pPr>
      <w:rPr>
        <w:rFonts w:ascii="Wingdings" w:hAnsi="Wingdings" w:hint="default"/>
      </w:rPr>
    </w:lvl>
    <w:lvl w:ilvl="1" w:tplc="B66820B2">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2F17501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nsid w:val="34BC56C4"/>
    <w:multiLevelType w:val="hybridMultilevel"/>
    <w:tmpl w:val="EC74D1C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2">
    <w:nsid w:val="45E1064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46847519"/>
    <w:multiLevelType w:val="hybridMultilevel"/>
    <w:tmpl w:val="3280DB08"/>
    <w:lvl w:ilvl="0" w:tplc="4C909D36">
      <w:start w:val="1"/>
      <w:numFmt w:val="bullet"/>
      <w:lvlText w:val="-"/>
      <w:lvlJc w:val="left"/>
      <w:pPr>
        <w:ind w:left="900" w:hanging="420"/>
      </w:pPr>
      <w:rPr>
        <w:rFonts w:ascii="宋体" w:eastAsia="宋体" w:hAnsi="宋体" w:hint="eastAsia"/>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4B28726C"/>
    <w:multiLevelType w:val="hybridMultilevel"/>
    <w:tmpl w:val="C22CA8F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nsid w:val="4C9F3808"/>
    <w:multiLevelType w:val="hybridMultilevel"/>
    <w:tmpl w:val="663698E2"/>
    <w:lvl w:ilvl="0" w:tplc="ECFE91A8">
      <w:start w:val="1"/>
      <w:numFmt w:val="decimal"/>
      <w:lvlText w:val="(%1)"/>
      <w:lvlJc w:val="left"/>
      <w:pPr>
        <w:ind w:left="882" w:hanging="360"/>
      </w:pPr>
      <w:rPr>
        <w:rFonts w:hint="default"/>
      </w:rPr>
    </w:lvl>
    <w:lvl w:ilvl="1" w:tplc="04090019" w:tentative="1">
      <w:start w:val="1"/>
      <w:numFmt w:val="lowerLetter"/>
      <w:lvlText w:val="%2)"/>
      <w:lvlJc w:val="left"/>
      <w:pPr>
        <w:ind w:left="1362" w:hanging="420"/>
      </w:pPr>
    </w:lvl>
    <w:lvl w:ilvl="2" w:tplc="0409001B" w:tentative="1">
      <w:start w:val="1"/>
      <w:numFmt w:val="lowerRoman"/>
      <w:lvlText w:val="%3."/>
      <w:lvlJc w:val="right"/>
      <w:pPr>
        <w:ind w:left="1782" w:hanging="420"/>
      </w:pPr>
    </w:lvl>
    <w:lvl w:ilvl="3" w:tplc="0409000F" w:tentative="1">
      <w:start w:val="1"/>
      <w:numFmt w:val="decimal"/>
      <w:lvlText w:val="%4."/>
      <w:lvlJc w:val="left"/>
      <w:pPr>
        <w:ind w:left="2202" w:hanging="420"/>
      </w:pPr>
    </w:lvl>
    <w:lvl w:ilvl="4" w:tplc="04090019" w:tentative="1">
      <w:start w:val="1"/>
      <w:numFmt w:val="lowerLetter"/>
      <w:lvlText w:val="%5)"/>
      <w:lvlJc w:val="left"/>
      <w:pPr>
        <w:ind w:left="2622" w:hanging="420"/>
      </w:pPr>
    </w:lvl>
    <w:lvl w:ilvl="5" w:tplc="0409001B" w:tentative="1">
      <w:start w:val="1"/>
      <w:numFmt w:val="lowerRoman"/>
      <w:lvlText w:val="%6."/>
      <w:lvlJc w:val="right"/>
      <w:pPr>
        <w:ind w:left="3042" w:hanging="420"/>
      </w:pPr>
    </w:lvl>
    <w:lvl w:ilvl="6" w:tplc="0409000F" w:tentative="1">
      <w:start w:val="1"/>
      <w:numFmt w:val="decimal"/>
      <w:lvlText w:val="%7."/>
      <w:lvlJc w:val="left"/>
      <w:pPr>
        <w:ind w:left="3462" w:hanging="420"/>
      </w:pPr>
    </w:lvl>
    <w:lvl w:ilvl="7" w:tplc="04090019" w:tentative="1">
      <w:start w:val="1"/>
      <w:numFmt w:val="lowerLetter"/>
      <w:lvlText w:val="%8)"/>
      <w:lvlJc w:val="left"/>
      <w:pPr>
        <w:ind w:left="3882" w:hanging="420"/>
      </w:pPr>
    </w:lvl>
    <w:lvl w:ilvl="8" w:tplc="0409001B" w:tentative="1">
      <w:start w:val="1"/>
      <w:numFmt w:val="lowerRoman"/>
      <w:lvlText w:val="%9."/>
      <w:lvlJc w:val="right"/>
      <w:pPr>
        <w:ind w:left="4302" w:hanging="420"/>
      </w:pPr>
    </w:lvl>
  </w:abstractNum>
  <w:abstractNum w:abstractNumId="16">
    <w:nsid w:val="586153D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nsid w:val="5A9C687A"/>
    <w:multiLevelType w:val="multilevel"/>
    <w:tmpl w:val="27CE873A"/>
    <w:lvl w:ilvl="0">
      <w:start w:val="1"/>
      <w:numFmt w:val="decimal"/>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
    <w:nsid w:val="5CAA2BFA"/>
    <w:multiLevelType w:val="hybridMultilevel"/>
    <w:tmpl w:val="61905C20"/>
    <w:lvl w:ilvl="0" w:tplc="ECD0B02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9">
    <w:nsid w:val="5D584A4A"/>
    <w:multiLevelType w:val="hybridMultilevel"/>
    <w:tmpl w:val="7B1EA1F2"/>
    <w:lvl w:ilvl="0" w:tplc="AF1088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641007A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nsid w:val="69CE3FD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6C0B28C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nsid w:val="72560C34"/>
    <w:multiLevelType w:val="hybridMultilevel"/>
    <w:tmpl w:val="975075D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nsid w:val="765F62BF"/>
    <w:multiLevelType w:val="hybridMultilevel"/>
    <w:tmpl w:val="E50A370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nsid w:val="7A060D3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7F89701D"/>
    <w:multiLevelType w:val="hybridMultilevel"/>
    <w:tmpl w:val="ACEEC3E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7"/>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2"/>
  </w:num>
  <w:num w:numId="4">
    <w:abstractNumId w:val="16"/>
  </w:num>
  <w:num w:numId="5">
    <w:abstractNumId w:val="4"/>
  </w:num>
  <w:num w:numId="6">
    <w:abstractNumId w:val="22"/>
  </w:num>
  <w:num w:numId="7">
    <w:abstractNumId w:val="6"/>
  </w:num>
  <w:num w:numId="8">
    <w:abstractNumId w:val="17"/>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5"/>
  </w:num>
  <w:num w:numId="10">
    <w:abstractNumId w:val="0"/>
  </w:num>
  <w:num w:numId="11">
    <w:abstractNumId w:val="15"/>
  </w:num>
  <w:num w:numId="12">
    <w:abstractNumId w:val="20"/>
  </w:num>
  <w:num w:numId="13">
    <w:abstractNumId w:val="1"/>
  </w:num>
  <w:num w:numId="14">
    <w:abstractNumId w:val="9"/>
  </w:num>
  <w:num w:numId="15">
    <w:abstractNumId w:val="2"/>
  </w:num>
  <w:num w:numId="16">
    <w:abstractNumId w:val="19"/>
  </w:num>
  <w:num w:numId="17">
    <w:abstractNumId w:val="18"/>
  </w:num>
  <w:num w:numId="18">
    <w:abstractNumId w:val="10"/>
  </w:num>
  <w:num w:numId="19">
    <w:abstractNumId w:val="13"/>
  </w:num>
  <w:num w:numId="20">
    <w:abstractNumId w:val="26"/>
  </w:num>
  <w:num w:numId="21">
    <w:abstractNumId w:val="23"/>
  </w:num>
  <w:num w:numId="22">
    <w:abstractNumId w:val="24"/>
  </w:num>
  <w:num w:numId="23">
    <w:abstractNumId w:val="8"/>
  </w:num>
  <w:num w:numId="24">
    <w:abstractNumId w:val="14"/>
  </w:num>
  <w:num w:numId="25">
    <w:abstractNumId w:val="3"/>
  </w:num>
  <w:num w:numId="26">
    <w:abstractNumId w:val="11"/>
  </w:num>
  <w:num w:numId="27">
    <w:abstractNumId w:val="5"/>
  </w:num>
  <w:num w:numId="28">
    <w:abstractNumId w:val="21"/>
  </w:num>
  <w:num w:numId="29">
    <w:abstractNumId w:val="7"/>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UO Qinlong">
    <w15:presenceInfo w15:providerId="None" w15:userId="GUO Qinlo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trackRevision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3C63"/>
    <w:rsid w:val="00003145"/>
    <w:rsid w:val="0000382F"/>
    <w:rsid w:val="00003BE0"/>
    <w:rsid w:val="00004F2D"/>
    <w:rsid w:val="00005F6E"/>
    <w:rsid w:val="00011145"/>
    <w:rsid w:val="00013EB9"/>
    <w:rsid w:val="00014419"/>
    <w:rsid w:val="00014B0B"/>
    <w:rsid w:val="00014C33"/>
    <w:rsid w:val="0001538C"/>
    <w:rsid w:val="00017E87"/>
    <w:rsid w:val="0002197E"/>
    <w:rsid w:val="00025124"/>
    <w:rsid w:val="00025A9A"/>
    <w:rsid w:val="000264B7"/>
    <w:rsid w:val="00031B6E"/>
    <w:rsid w:val="00031F58"/>
    <w:rsid w:val="00035EE5"/>
    <w:rsid w:val="00040389"/>
    <w:rsid w:val="000408A4"/>
    <w:rsid w:val="00041465"/>
    <w:rsid w:val="0004391A"/>
    <w:rsid w:val="00044EDD"/>
    <w:rsid w:val="00045DE3"/>
    <w:rsid w:val="000461A1"/>
    <w:rsid w:val="000511B2"/>
    <w:rsid w:val="00053B4E"/>
    <w:rsid w:val="0005427E"/>
    <w:rsid w:val="000579E2"/>
    <w:rsid w:val="00060853"/>
    <w:rsid w:val="00060E19"/>
    <w:rsid w:val="000611BA"/>
    <w:rsid w:val="000713D2"/>
    <w:rsid w:val="0007427C"/>
    <w:rsid w:val="00075BA9"/>
    <w:rsid w:val="000822ED"/>
    <w:rsid w:val="000847CD"/>
    <w:rsid w:val="00090FC5"/>
    <w:rsid w:val="00091D54"/>
    <w:rsid w:val="00092311"/>
    <w:rsid w:val="00094C53"/>
    <w:rsid w:val="00095987"/>
    <w:rsid w:val="000A0A08"/>
    <w:rsid w:val="000A4360"/>
    <w:rsid w:val="000A59D5"/>
    <w:rsid w:val="000B0CB3"/>
    <w:rsid w:val="000B2D35"/>
    <w:rsid w:val="000B376A"/>
    <w:rsid w:val="000B3A50"/>
    <w:rsid w:val="000B3D60"/>
    <w:rsid w:val="000B47B2"/>
    <w:rsid w:val="000B586A"/>
    <w:rsid w:val="000B5E1F"/>
    <w:rsid w:val="000B7305"/>
    <w:rsid w:val="000C403D"/>
    <w:rsid w:val="000C59CB"/>
    <w:rsid w:val="000C73A4"/>
    <w:rsid w:val="000D2389"/>
    <w:rsid w:val="000D3E7C"/>
    <w:rsid w:val="000D669A"/>
    <w:rsid w:val="000E39E5"/>
    <w:rsid w:val="000F29FB"/>
    <w:rsid w:val="000F3D5A"/>
    <w:rsid w:val="000F4394"/>
    <w:rsid w:val="000F56E7"/>
    <w:rsid w:val="000F5E97"/>
    <w:rsid w:val="001010CA"/>
    <w:rsid w:val="00101BD1"/>
    <w:rsid w:val="001036CE"/>
    <w:rsid w:val="00106EB3"/>
    <w:rsid w:val="0011192D"/>
    <w:rsid w:val="001142F2"/>
    <w:rsid w:val="00116770"/>
    <w:rsid w:val="00120EE9"/>
    <w:rsid w:val="001250CE"/>
    <w:rsid w:val="0012582E"/>
    <w:rsid w:val="00132361"/>
    <w:rsid w:val="00133112"/>
    <w:rsid w:val="00134111"/>
    <w:rsid w:val="00134643"/>
    <w:rsid w:val="00135129"/>
    <w:rsid w:val="001416DD"/>
    <w:rsid w:val="00143910"/>
    <w:rsid w:val="001456BC"/>
    <w:rsid w:val="001468B4"/>
    <w:rsid w:val="001470F7"/>
    <w:rsid w:val="00155D57"/>
    <w:rsid w:val="00162A1D"/>
    <w:rsid w:val="00164548"/>
    <w:rsid w:val="001646E9"/>
    <w:rsid w:val="001726DE"/>
    <w:rsid w:val="00175B34"/>
    <w:rsid w:val="0017742B"/>
    <w:rsid w:val="00186A11"/>
    <w:rsid w:val="00186B0C"/>
    <w:rsid w:val="00186B35"/>
    <w:rsid w:val="00187B26"/>
    <w:rsid w:val="00193FDE"/>
    <w:rsid w:val="00194035"/>
    <w:rsid w:val="001947C9"/>
    <w:rsid w:val="001972F4"/>
    <w:rsid w:val="001A458D"/>
    <w:rsid w:val="001B0EEF"/>
    <w:rsid w:val="001B6EC6"/>
    <w:rsid w:val="001C1D2F"/>
    <w:rsid w:val="001D0E57"/>
    <w:rsid w:val="001E050D"/>
    <w:rsid w:val="001E4B85"/>
    <w:rsid w:val="001E68F1"/>
    <w:rsid w:val="001F6176"/>
    <w:rsid w:val="00210DB6"/>
    <w:rsid w:val="002136B0"/>
    <w:rsid w:val="00216144"/>
    <w:rsid w:val="00220F60"/>
    <w:rsid w:val="0022519E"/>
    <w:rsid w:val="0023173B"/>
    <w:rsid w:val="002329CA"/>
    <w:rsid w:val="002358E8"/>
    <w:rsid w:val="0023659A"/>
    <w:rsid w:val="00236E59"/>
    <w:rsid w:val="002404F0"/>
    <w:rsid w:val="00250115"/>
    <w:rsid w:val="002526B1"/>
    <w:rsid w:val="002563F2"/>
    <w:rsid w:val="00261B30"/>
    <w:rsid w:val="00262349"/>
    <w:rsid w:val="00263D83"/>
    <w:rsid w:val="00264E3B"/>
    <w:rsid w:val="0026553A"/>
    <w:rsid w:val="00265574"/>
    <w:rsid w:val="00265EDB"/>
    <w:rsid w:val="00266DCE"/>
    <w:rsid w:val="00266FD4"/>
    <w:rsid w:val="002709C8"/>
    <w:rsid w:val="00273DE0"/>
    <w:rsid w:val="00274D36"/>
    <w:rsid w:val="00280661"/>
    <w:rsid w:val="0028096F"/>
    <w:rsid w:val="00282029"/>
    <w:rsid w:val="0028207E"/>
    <w:rsid w:val="00282A0E"/>
    <w:rsid w:val="002864BC"/>
    <w:rsid w:val="0029260C"/>
    <w:rsid w:val="002941C2"/>
    <w:rsid w:val="002A2A95"/>
    <w:rsid w:val="002A413E"/>
    <w:rsid w:val="002A50BA"/>
    <w:rsid w:val="002B00E2"/>
    <w:rsid w:val="002B020D"/>
    <w:rsid w:val="002B0479"/>
    <w:rsid w:val="002B1CBE"/>
    <w:rsid w:val="002B1E72"/>
    <w:rsid w:val="002B35CC"/>
    <w:rsid w:val="002B5AB1"/>
    <w:rsid w:val="002C3F22"/>
    <w:rsid w:val="002C4CC0"/>
    <w:rsid w:val="002C7524"/>
    <w:rsid w:val="002C7F1B"/>
    <w:rsid w:val="002D1B45"/>
    <w:rsid w:val="002D4C39"/>
    <w:rsid w:val="002E044B"/>
    <w:rsid w:val="002E5A09"/>
    <w:rsid w:val="002F34BA"/>
    <w:rsid w:val="002F3951"/>
    <w:rsid w:val="002F4E0A"/>
    <w:rsid w:val="0030162A"/>
    <w:rsid w:val="00304A53"/>
    <w:rsid w:val="003052D9"/>
    <w:rsid w:val="003074F4"/>
    <w:rsid w:val="00307D77"/>
    <w:rsid w:val="00310E6F"/>
    <w:rsid w:val="00311D5A"/>
    <w:rsid w:val="00317109"/>
    <w:rsid w:val="00317522"/>
    <w:rsid w:val="003242CA"/>
    <w:rsid w:val="003302C2"/>
    <w:rsid w:val="00332515"/>
    <w:rsid w:val="00332F8C"/>
    <w:rsid w:val="003343C6"/>
    <w:rsid w:val="003353CD"/>
    <w:rsid w:val="00343347"/>
    <w:rsid w:val="003464BB"/>
    <w:rsid w:val="00346C56"/>
    <w:rsid w:val="00351DCF"/>
    <w:rsid w:val="00354006"/>
    <w:rsid w:val="00356A4D"/>
    <w:rsid w:val="00356A8E"/>
    <w:rsid w:val="00357428"/>
    <w:rsid w:val="0036305C"/>
    <w:rsid w:val="00363474"/>
    <w:rsid w:val="00367E60"/>
    <w:rsid w:val="0037240D"/>
    <w:rsid w:val="00374180"/>
    <w:rsid w:val="0037568E"/>
    <w:rsid w:val="003768B3"/>
    <w:rsid w:val="00376EF7"/>
    <w:rsid w:val="00380774"/>
    <w:rsid w:val="00382E5F"/>
    <w:rsid w:val="003848A2"/>
    <w:rsid w:val="0038676E"/>
    <w:rsid w:val="00387B3F"/>
    <w:rsid w:val="00391C85"/>
    <w:rsid w:val="003956F9"/>
    <w:rsid w:val="0039590B"/>
    <w:rsid w:val="003974DE"/>
    <w:rsid w:val="00397A68"/>
    <w:rsid w:val="00397CE5"/>
    <w:rsid w:val="003A0B43"/>
    <w:rsid w:val="003B0E90"/>
    <w:rsid w:val="003B42C5"/>
    <w:rsid w:val="003C166C"/>
    <w:rsid w:val="003C2991"/>
    <w:rsid w:val="003C7C21"/>
    <w:rsid w:val="003D42CE"/>
    <w:rsid w:val="003E0737"/>
    <w:rsid w:val="003E12EE"/>
    <w:rsid w:val="003E5F29"/>
    <w:rsid w:val="003F655D"/>
    <w:rsid w:val="003F76BB"/>
    <w:rsid w:val="00403B39"/>
    <w:rsid w:val="0040494C"/>
    <w:rsid w:val="00407684"/>
    <w:rsid w:val="00411A99"/>
    <w:rsid w:val="00415D09"/>
    <w:rsid w:val="0041687C"/>
    <w:rsid w:val="00420EFB"/>
    <w:rsid w:val="00421368"/>
    <w:rsid w:val="004304BC"/>
    <w:rsid w:val="00436E30"/>
    <w:rsid w:val="00440344"/>
    <w:rsid w:val="004408D0"/>
    <w:rsid w:val="004432CE"/>
    <w:rsid w:val="00444916"/>
    <w:rsid w:val="00445A6C"/>
    <w:rsid w:val="004535CE"/>
    <w:rsid w:val="0045598D"/>
    <w:rsid w:val="00455E62"/>
    <w:rsid w:val="004574AB"/>
    <w:rsid w:val="00457B30"/>
    <w:rsid w:val="00457CE2"/>
    <w:rsid w:val="004645E8"/>
    <w:rsid w:val="00465C0E"/>
    <w:rsid w:val="004671E5"/>
    <w:rsid w:val="00472B50"/>
    <w:rsid w:val="00473DC9"/>
    <w:rsid w:val="004804E0"/>
    <w:rsid w:val="00480917"/>
    <w:rsid w:val="004820FE"/>
    <w:rsid w:val="00485505"/>
    <w:rsid w:val="00485951"/>
    <w:rsid w:val="0048602F"/>
    <w:rsid w:val="00486289"/>
    <w:rsid w:val="00490E58"/>
    <w:rsid w:val="00491CD4"/>
    <w:rsid w:val="004924FC"/>
    <w:rsid w:val="00492B8C"/>
    <w:rsid w:val="00492BF6"/>
    <w:rsid w:val="0049797A"/>
    <w:rsid w:val="004A22A8"/>
    <w:rsid w:val="004A7079"/>
    <w:rsid w:val="004A7D7A"/>
    <w:rsid w:val="004B112F"/>
    <w:rsid w:val="004B3456"/>
    <w:rsid w:val="004B4D72"/>
    <w:rsid w:val="004B5317"/>
    <w:rsid w:val="004B6B65"/>
    <w:rsid w:val="004C03B2"/>
    <w:rsid w:val="004C23AC"/>
    <w:rsid w:val="004C4819"/>
    <w:rsid w:val="004D377E"/>
    <w:rsid w:val="004D40F7"/>
    <w:rsid w:val="004E2E8F"/>
    <w:rsid w:val="004E4031"/>
    <w:rsid w:val="004E48EC"/>
    <w:rsid w:val="004F192C"/>
    <w:rsid w:val="004F51B8"/>
    <w:rsid w:val="004F6714"/>
    <w:rsid w:val="00501958"/>
    <w:rsid w:val="00502396"/>
    <w:rsid w:val="00505076"/>
    <w:rsid w:val="00505D05"/>
    <w:rsid w:val="0051128B"/>
    <w:rsid w:val="005146FE"/>
    <w:rsid w:val="00521FD5"/>
    <w:rsid w:val="0052545B"/>
    <w:rsid w:val="00526157"/>
    <w:rsid w:val="0052661C"/>
    <w:rsid w:val="00526B60"/>
    <w:rsid w:val="00540C9C"/>
    <w:rsid w:val="00541C96"/>
    <w:rsid w:val="00543C86"/>
    <w:rsid w:val="005469BD"/>
    <w:rsid w:val="00552BFF"/>
    <w:rsid w:val="005542E0"/>
    <w:rsid w:val="0055462F"/>
    <w:rsid w:val="00562816"/>
    <w:rsid w:val="00562847"/>
    <w:rsid w:val="005635D0"/>
    <w:rsid w:val="005636EB"/>
    <w:rsid w:val="005666BB"/>
    <w:rsid w:val="005715C1"/>
    <w:rsid w:val="00576CC4"/>
    <w:rsid w:val="0058046E"/>
    <w:rsid w:val="00587B2A"/>
    <w:rsid w:val="00587BD3"/>
    <w:rsid w:val="00591FE3"/>
    <w:rsid w:val="005932B8"/>
    <w:rsid w:val="0059433E"/>
    <w:rsid w:val="0059478B"/>
    <w:rsid w:val="00597F0E"/>
    <w:rsid w:val="00597F2B"/>
    <w:rsid w:val="005A466D"/>
    <w:rsid w:val="005B08D5"/>
    <w:rsid w:val="005C2502"/>
    <w:rsid w:val="005C75B9"/>
    <w:rsid w:val="005D076C"/>
    <w:rsid w:val="005D497C"/>
    <w:rsid w:val="005E1220"/>
    <w:rsid w:val="005E6BE0"/>
    <w:rsid w:val="005F02D6"/>
    <w:rsid w:val="005F17F2"/>
    <w:rsid w:val="005F2119"/>
    <w:rsid w:val="005F28D9"/>
    <w:rsid w:val="005F31EE"/>
    <w:rsid w:val="005F4DBD"/>
    <w:rsid w:val="005F4F7B"/>
    <w:rsid w:val="006000AD"/>
    <w:rsid w:val="006035AE"/>
    <w:rsid w:val="006041E6"/>
    <w:rsid w:val="006101E7"/>
    <w:rsid w:val="00612C4D"/>
    <w:rsid w:val="00615FF8"/>
    <w:rsid w:val="00620E27"/>
    <w:rsid w:val="006220A0"/>
    <w:rsid w:val="00624AA7"/>
    <w:rsid w:val="00625C3A"/>
    <w:rsid w:val="00630F83"/>
    <w:rsid w:val="00635EDF"/>
    <w:rsid w:val="00640475"/>
    <w:rsid w:val="00641A79"/>
    <w:rsid w:val="00643D3A"/>
    <w:rsid w:val="00650476"/>
    <w:rsid w:val="00652DCA"/>
    <w:rsid w:val="00652F9A"/>
    <w:rsid w:val="006533E5"/>
    <w:rsid w:val="0065629B"/>
    <w:rsid w:val="006565D8"/>
    <w:rsid w:val="00660E5F"/>
    <w:rsid w:val="00661BCD"/>
    <w:rsid w:val="00664B6F"/>
    <w:rsid w:val="006676D8"/>
    <w:rsid w:val="00670F53"/>
    <w:rsid w:val="00672F31"/>
    <w:rsid w:val="006777FD"/>
    <w:rsid w:val="00680226"/>
    <w:rsid w:val="00682EA2"/>
    <w:rsid w:val="00690DA1"/>
    <w:rsid w:val="00696AE3"/>
    <w:rsid w:val="006A0E17"/>
    <w:rsid w:val="006A3120"/>
    <w:rsid w:val="006A6A03"/>
    <w:rsid w:val="006A72F5"/>
    <w:rsid w:val="006A774A"/>
    <w:rsid w:val="006A7B1A"/>
    <w:rsid w:val="006B222B"/>
    <w:rsid w:val="006B244C"/>
    <w:rsid w:val="006B4423"/>
    <w:rsid w:val="006B73D9"/>
    <w:rsid w:val="006C0D0F"/>
    <w:rsid w:val="006C421E"/>
    <w:rsid w:val="006C4F1E"/>
    <w:rsid w:val="006C68DB"/>
    <w:rsid w:val="006D4FC7"/>
    <w:rsid w:val="006D50BE"/>
    <w:rsid w:val="006D5CBA"/>
    <w:rsid w:val="006E3014"/>
    <w:rsid w:val="006E5E65"/>
    <w:rsid w:val="006E6F85"/>
    <w:rsid w:val="007038A4"/>
    <w:rsid w:val="00705860"/>
    <w:rsid w:val="00705B83"/>
    <w:rsid w:val="007064CD"/>
    <w:rsid w:val="00710434"/>
    <w:rsid w:val="0071120B"/>
    <w:rsid w:val="00713FE4"/>
    <w:rsid w:val="00723010"/>
    <w:rsid w:val="00724662"/>
    <w:rsid w:val="0073039E"/>
    <w:rsid w:val="00730C4A"/>
    <w:rsid w:val="00731741"/>
    <w:rsid w:val="0073304E"/>
    <w:rsid w:val="00735320"/>
    <w:rsid w:val="0073626F"/>
    <w:rsid w:val="00740DC4"/>
    <w:rsid w:val="00745191"/>
    <w:rsid w:val="0075195F"/>
    <w:rsid w:val="00751969"/>
    <w:rsid w:val="00752DA9"/>
    <w:rsid w:val="007544CB"/>
    <w:rsid w:val="00756998"/>
    <w:rsid w:val="00757AB8"/>
    <w:rsid w:val="007617B5"/>
    <w:rsid w:val="00763E48"/>
    <w:rsid w:val="0076507C"/>
    <w:rsid w:val="0076799A"/>
    <w:rsid w:val="00773A77"/>
    <w:rsid w:val="00780206"/>
    <w:rsid w:val="00780B78"/>
    <w:rsid w:val="007823ED"/>
    <w:rsid w:val="007827EA"/>
    <w:rsid w:val="007858FC"/>
    <w:rsid w:val="00787675"/>
    <w:rsid w:val="00787A16"/>
    <w:rsid w:val="007942A0"/>
    <w:rsid w:val="007A0A9B"/>
    <w:rsid w:val="007A2E03"/>
    <w:rsid w:val="007A74EB"/>
    <w:rsid w:val="007B3475"/>
    <w:rsid w:val="007D1FED"/>
    <w:rsid w:val="007D3BA8"/>
    <w:rsid w:val="007D478F"/>
    <w:rsid w:val="007D653F"/>
    <w:rsid w:val="007E02F2"/>
    <w:rsid w:val="007E28B0"/>
    <w:rsid w:val="007E557C"/>
    <w:rsid w:val="007E5EE5"/>
    <w:rsid w:val="007E7066"/>
    <w:rsid w:val="007F27AF"/>
    <w:rsid w:val="007F27B1"/>
    <w:rsid w:val="007F321F"/>
    <w:rsid w:val="007F57C2"/>
    <w:rsid w:val="008106FF"/>
    <w:rsid w:val="00810854"/>
    <w:rsid w:val="00810B2D"/>
    <w:rsid w:val="00810FAC"/>
    <w:rsid w:val="0081145F"/>
    <w:rsid w:val="00817B72"/>
    <w:rsid w:val="0082013A"/>
    <w:rsid w:val="008208B1"/>
    <w:rsid w:val="00824031"/>
    <w:rsid w:val="008247AC"/>
    <w:rsid w:val="00824FE4"/>
    <w:rsid w:val="00826BB6"/>
    <w:rsid w:val="00830018"/>
    <w:rsid w:val="00832C8F"/>
    <w:rsid w:val="00834328"/>
    <w:rsid w:val="00836C8D"/>
    <w:rsid w:val="00840BB0"/>
    <w:rsid w:val="00845579"/>
    <w:rsid w:val="00846E44"/>
    <w:rsid w:val="00846F69"/>
    <w:rsid w:val="0084748E"/>
    <w:rsid w:val="00853A47"/>
    <w:rsid w:val="0086471E"/>
    <w:rsid w:val="00864F95"/>
    <w:rsid w:val="008704FF"/>
    <w:rsid w:val="0087399D"/>
    <w:rsid w:val="00874811"/>
    <w:rsid w:val="00874FFA"/>
    <w:rsid w:val="00876343"/>
    <w:rsid w:val="00877F7D"/>
    <w:rsid w:val="0088437A"/>
    <w:rsid w:val="008848FC"/>
    <w:rsid w:val="00885D99"/>
    <w:rsid w:val="00887D3A"/>
    <w:rsid w:val="008920F8"/>
    <w:rsid w:val="008925D9"/>
    <w:rsid w:val="008A3F60"/>
    <w:rsid w:val="008A4355"/>
    <w:rsid w:val="008A4425"/>
    <w:rsid w:val="008A4A4E"/>
    <w:rsid w:val="008A5569"/>
    <w:rsid w:val="008B3104"/>
    <w:rsid w:val="008B6E81"/>
    <w:rsid w:val="008C1588"/>
    <w:rsid w:val="008C5917"/>
    <w:rsid w:val="008C5F07"/>
    <w:rsid w:val="008D54C9"/>
    <w:rsid w:val="008D66BB"/>
    <w:rsid w:val="008D6FCF"/>
    <w:rsid w:val="008E1C3E"/>
    <w:rsid w:val="008E2A48"/>
    <w:rsid w:val="008E45B9"/>
    <w:rsid w:val="008E6CA6"/>
    <w:rsid w:val="008F30AD"/>
    <w:rsid w:val="008F3A1B"/>
    <w:rsid w:val="0091072A"/>
    <w:rsid w:val="00913247"/>
    <w:rsid w:val="00914F17"/>
    <w:rsid w:val="009150E1"/>
    <w:rsid w:val="0092257D"/>
    <w:rsid w:val="00924441"/>
    <w:rsid w:val="00925D25"/>
    <w:rsid w:val="00932C4D"/>
    <w:rsid w:val="00937089"/>
    <w:rsid w:val="0095058F"/>
    <w:rsid w:val="009510CE"/>
    <w:rsid w:val="0095289B"/>
    <w:rsid w:val="00961829"/>
    <w:rsid w:val="0097654E"/>
    <w:rsid w:val="009819C1"/>
    <w:rsid w:val="00982600"/>
    <w:rsid w:val="0098587F"/>
    <w:rsid w:val="00986221"/>
    <w:rsid w:val="0098721B"/>
    <w:rsid w:val="009A0D74"/>
    <w:rsid w:val="009A2390"/>
    <w:rsid w:val="009A316C"/>
    <w:rsid w:val="009A4B05"/>
    <w:rsid w:val="009A547B"/>
    <w:rsid w:val="009B12BB"/>
    <w:rsid w:val="009C15AD"/>
    <w:rsid w:val="009C23C2"/>
    <w:rsid w:val="009C4F96"/>
    <w:rsid w:val="009C5EC2"/>
    <w:rsid w:val="009D1180"/>
    <w:rsid w:val="009D3203"/>
    <w:rsid w:val="009E0494"/>
    <w:rsid w:val="009E39C8"/>
    <w:rsid w:val="009E5999"/>
    <w:rsid w:val="009E7F7F"/>
    <w:rsid w:val="009E7F84"/>
    <w:rsid w:val="009F02C9"/>
    <w:rsid w:val="009F362E"/>
    <w:rsid w:val="009F55B5"/>
    <w:rsid w:val="009F6101"/>
    <w:rsid w:val="009F7B19"/>
    <w:rsid w:val="00A00826"/>
    <w:rsid w:val="00A015A1"/>
    <w:rsid w:val="00A0174C"/>
    <w:rsid w:val="00A0285D"/>
    <w:rsid w:val="00A07CC4"/>
    <w:rsid w:val="00A10D3D"/>
    <w:rsid w:val="00A11F07"/>
    <w:rsid w:val="00A12098"/>
    <w:rsid w:val="00A12CB1"/>
    <w:rsid w:val="00A131FB"/>
    <w:rsid w:val="00A23374"/>
    <w:rsid w:val="00A23431"/>
    <w:rsid w:val="00A2563D"/>
    <w:rsid w:val="00A278B1"/>
    <w:rsid w:val="00A318B3"/>
    <w:rsid w:val="00A31B1E"/>
    <w:rsid w:val="00A31FF7"/>
    <w:rsid w:val="00A32D15"/>
    <w:rsid w:val="00A34FB7"/>
    <w:rsid w:val="00A36E89"/>
    <w:rsid w:val="00A414B0"/>
    <w:rsid w:val="00A4397B"/>
    <w:rsid w:val="00A4457F"/>
    <w:rsid w:val="00A47112"/>
    <w:rsid w:val="00A47D71"/>
    <w:rsid w:val="00A53F07"/>
    <w:rsid w:val="00A550C5"/>
    <w:rsid w:val="00A56872"/>
    <w:rsid w:val="00A5691F"/>
    <w:rsid w:val="00A60E59"/>
    <w:rsid w:val="00A62702"/>
    <w:rsid w:val="00A6320B"/>
    <w:rsid w:val="00A632FE"/>
    <w:rsid w:val="00A66F11"/>
    <w:rsid w:val="00A729BC"/>
    <w:rsid w:val="00A758E1"/>
    <w:rsid w:val="00A76D5D"/>
    <w:rsid w:val="00A80526"/>
    <w:rsid w:val="00A90386"/>
    <w:rsid w:val="00A944CF"/>
    <w:rsid w:val="00AA02BD"/>
    <w:rsid w:val="00AA19AB"/>
    <w:rsid w:val="00AA1CB4"/>
    <w:rsid w:val="00AA510A"/>
    <w:rsid w:val="00AA633B"/>
    <w:rsid w:val="00AB3204"/>
    <w:rsid w:val="00AB508E"/>
    <w:rsid w:val="00AB50AF"/>
    <w:rsid w:val="00AC503D"/>
    <w:rsid w:val="00AD136B"/>
    <w:rsid w:val="00AD44ED"/>
    <w:rsid w:val="00AD6C67"/>
    <w:rsid w:val="00AE1184"/>
    <w:rsid w:val="00AE1235"/>
    <w:rsid w:val="00AE2578"/>
    <w:rsid w:val="00AE6D52"/>
    <w:rsid w:val="00AE7D6C"/>
    <w:rsid w:val="00AF1ECA"/>
    <w:rsid w:val="00AF2798"/>
    <w:rsid w:val="00B1188E"/>
    <w:rsid w:val="00B12900"/>
    <w:rsid w:val="00B131FF"/>
    <w:rsid w:val="00B13CBA"/>
    <w:rsid w:val="00B16E96"/>
    <w:rsid w:val="00B23A6E"/>
    <w:rsid w:val="00B278E9"/>
    <w:rsid w:val="00B31E49"/>
    <w:rsid w:val="00B327B2"/>
    <w:rsid w:val="00B347E5"/>
    <w:rsid w:val="00B35DFF"/>
    <w:rsid w:val="00B42A9D"/>
    <w:rsid w:val="00B43592"/>
    <w:rsid w:val="00B43EB4"/>
    <w:rsid w:val="00B45538"/>
    <w:rsid w:val="00B565FB"/>
    <w:rsid w:val="00B5729A"/>
    <w:rsid w:val="00B601E9"/>
    <w:rsid w:val="00B6245A"/>
    <w:rsid w:val="00B66924"/>
    <w:rsid w:val="00B74D54"/>
    <w:rsid w:val="00B770E0"/>
    <w:rsid w:val="00B853E6"/>
    <w:rsid w:val="00B86161"/>
    <w:rsid w:val="00B87A30"/>
    <w:rsid w:val="00B91002"/>
    <w:rsid w:val="00B93507"/>
    <w:rsid w:val="00BA1145"/>
    <w:rsid w:val="00BA1E2B"/>
    <w:rsid w:val="00BA31DD"/>
    <w:rsid w:val="00BA3D4D"/>
    <w:rsid w:val="00BA5D1F"/>
    <w:rsid w:val="00BA6508"/>
    <w:rsid w:val="00BA7547"/>
    <w:rsid w:val="00BB11B1"/>
    <w:rsid w:val="00BB464D"/>
    <w:rsid w:val="00BB5FBB"/>
    <w:rsid w:val="00BB66D3"/>
    <w:rsid w:val="00BC2B85"/>
    <w:rsid w:val="00BC3EBE"/>
    <w:rsid w:val="00BC6441"/>
    <w:rsid w:val="00BD3E1E"/>
    <w:rsid w:val="00BD43C5"/>
    <w:rsid w:val="00BD4768"/>
    <w:rsid w:val="00BD6B7E"/>
    <w:rsid w:val="00BE130A"/>
    <w:rsid w:val="00BE3972"/>
    <w:rsid w:val="00BE3A5D"/>
    <w:rsid w:val="00BE4F51"/>
    <w:rsid w:val="00BE54A6"/>
    <w:rsid w:val="00BF0875"/>
    <w:rsid w:val="00BF3F88"/>
    <w:rsid w:val="00BF5662"/>
    <w:rsid w:val="00BF66D1"/>
    <w:rsid w:val="00C01DA2"/>
    <w:rsid w:val="00C026CA"/>
    <w:rsid w:val="00C04C64"/>
    <w:rsid w:val="00C17935"/>
    <w:rsid w:val="00C23A23"/>
    <w:rsid w:val="00C25F41"/>
    <w:rsid w:val="00C41064"/>
    <w:rsid w:val="00C43F73"/>
    <w:rsid w:val="00C50E19"/>
    <w:rsid w:val="00C5130A"/>
    <w:rsid w:val="00C52E18"/>
    <w:rsid w:val="00C530F1"/>
    <w:rsid w:val="00C56494"/>
    <w:rsid w:val="00C604C3"/>
    <w:rsid w:val="00C61AE8"/>
    <w:rsid w:val="00C623A5"/>
    <w:rsid w:val="00C6242A"/>
    <w:rsid w:val="00C62CD4"/>
    <w:rsid w:val="00C63361"/>
    <w:rsid w:val="00C63BF4"/>
    <w:rsid w:val="00C63E3A"/>
    <w:rsid w:val="00C663C5"/>
    <w:rsid w:val="00C67591"/>
    <w:rsid w:val="00C713C8"/>
    <w:rsid w:val="00C71E47"/>
    <w:rsid w:val="00C75FE8"/>
    <w:rsid w:val="00C779CD"/>
    <w:rsid w:val="00C77FB0"/>
    <w:rsid w:val="00C81076"/>
    <w:rsid w:val="00C8597E"/>
    <w:rsid w:val="00C86168"/>
    <w:rsid w:val="00C86C09"/>
    <w:rsid w:val="00C92EE8"/>
    <w:rsid w:val="00C935AB"/>
    <w:rsid w:val="00C93C63"/>
    <w:rsid w:val="00C959DB"/>
    <w:rsid w:val="00CA0C79"/>
    <w:rsid w:val="00CA17E0"/>
    <w:rsid w:val="00CA2F3F"/>
    <w:rsid w:val="00CA37BD"/>
    <w:rsid w:val="00CA5805"/>
    <w:rsid w:val="00CA5A49"/>
    <w:rsid w:val="00CB2A88"/>
    <w:rsid w:val="00CB69DB"/>
    <w:rsid w:val="00CB77EC"/>
    <w:rsid w:val="00CB7A4F"/>
    <w:rsid w:val="00CB7FA8"/>
    <w:rsid w:val="00CC02D7"/>
    <w:rsid w:val="00CC0BAB"/>
    <w:rsid w:val="00CC0F65"/>
    <w:rsid w:val="00CC11B0"/>
    <w:rsid w:val="00CC153C"/>
    <w:rsid w:val="00CD075E"/>
    <w:rsid w:val="00CD0E0C"/>
    <w:rsid w:val="00CD4437"/>
    <w:rsid w:val="00CE0D13"/>
    <w:rsid w:val="00CE243A"/>
    <w:rsid w:val="00CE653E"/>
    <w:rsid w:val="00CF0558"/>
    <w:rsid w:val="00CF0A84"/>
    <w:rsid w:val="00CF0C65"/>
    <w:rsid w:val="00CF772E"/>
    <w:rsid w:val="00D018E7"/>
    <w:rsid w:val="00D01BA0"/>
    <w:rsid w:val="00D0210C"/>
    <w:rsid w:val="00D04961"/>
    <w:rsid w:val="00D07C36"/>
    <w:rsid w:val="00D110B8"/>
    <w:rsid w:val="00D11B5E"/>
    <w:rsid w:val="00D1247B"/>
    <w:rsid w:val="00D12D00"/>
    <w:rsid w:val="00D14D3D"/>
    <w:rsid w:val="00D21EF8"/>
    <w:rsid w:val="00D228F7"/>
    <w:rsid w:val="00D26619"/>
    <w:rsid w:val="00D34FDC"/>
    <w:rsid w:val="00D41709"/>
    <w:rsid w:val="00D44085"/>
    <w:rsid w:val="00D45B6E"/>
    <w:rsid w:val="00D476B0"/>
    <w:rsid w:val="00D47862"/>
    <w:rsid w:val="00D47996"/>
    <w:rsid w:val="00D51D2A"/>
    <w:rsid w:val="00D54CAC"/>
    <w:rsid w:val="00D61774"/>
    <w:rsid w:val="00D662C8"/>
    <w:rsid w:val="00D665ED"/>
    <w:rsid w:val="00D71470"/>
    <w:rsid w:val="00D756D3"/>
    <w:rsid w:val="00D84A17"/>
    <w:rsid w:val="00D85091"/>
    <w:rsid w:val="00D86DC6"/>
    <w:rsid w:val="00D87309"/>
    <w:rsid w:val="00D87543"/>
    <w:rsid w:val="00D87C9F"/>
    <w:rsid w:val="00D9295A"/>
    <w:rsid w:val="00D948B6"/>
    <w:rsid w:val="00D94916"/>
    <w:rsid w:val="00D94DC9"/>
    <w:rsid w:val="00D9576A"/>
    <w:rsid w:val="00DA0A4B"/>
    <w:rsid w:val="00DB05C3"/>
    <w:rsid w:val="00DB43F5"/>
    <w:rsid w:val="00DD6495"/>
    <w:rsid w:val="00DE1E54"/>
    <w:rsid w:val="00DE3469"/>
    <w:rsid w:val="00DE62B3"/>
    <w:rsid w:val="00DF036F"/>
    <w:rsid w:val="00DF1D8A"/>
    <w:rsid w:val="00DF3193"/>
    <w:rsid w:val="00DF392A"/>
    <w:rsid w:val="00DF3959"/>
    <w:rsid w:val="00E078B7"/>
    <w:rsid w:val="00E1020F"/>
    <w:rsid w:val="00E10AA0"/>
    <w:rsid w:val="00E230AB"/>
    <w:rsid w:val="00E248D7"/>
    <w:rsid w:val="00E268CD"/>
    <w:rsid w:val="00E30CC8"/>
    <w:rsid w:val="00E3315F"/>
    <w:rsid w:val="00E33740"/>
    <w:rsid w:val="00E409D1"/>
    <w:rsid w:val="00E415B2"/>
    <w:rsid w:val="00E42171"/>
    <w:rsid w:val="00E441B8"/>
    <w:rsid w:val="00E534EE"/>
    <w:rsid w:val="00E61209"/>
    <w:rsid w:val="00E64CE1"/>
    <w:rsid w:val="00E66275"/>
    <w:rsid w:val="00E724BB"/>
    <w:rsid w:val="00E72B70"/>
    <w:rsid w:val="00E739FE"/>
    <w:rsid w:val="00E74AB6"/>
    <w:rsid w:val="00E7757C"/>
    <w:rsid w:val="00E90913"/>
    <w:rsid w:val="00E95805"/>
    <w:rsid w:val="00E97A81"/>
    <w:rsid w:val="00EA07DA"/>
    <w:rsid w:val="00EA2063"/>
    <w:rsid w:val="00EA2130"/>
    <w:rsid w:val="00EA3381"/>
    <w:rsid w:val="00EA649E"/>
    <w:rsid w:val="00EA7058"/>
    <w:rsid w:val="00EA71D7"/>
    <w:rsid w:val="00EB2585"/>
    <w:rsid w:val="00EB6301"/>
    <w:rsid w:val="00EB641E"/>
    <w:rsid w:val="00EB6FB3"/>
    <w:rsid w:val="00EC0A1E"/>
    <w:rsid w:val="00EC5CEC"/>
    <w:rsid w:val="00EC7BE2"/>
    <w:rsid w:val="00ED0F86"/>
    <w:rsid w:val="00ED3FF7"/>
    <w:rsid w:val="00EE09A4"/>
    <w:rsid w:val="00EE3B73"/>
    <w:rsid w:val="00EE537E"/>
    <w:rsid w:val="00EE72EF"/>
    <w:rsid w:val="00EF26E8"/>
    <w:rsid w:val="00EF3909"/>
    <w:rsid w:val="00F02BDD"/>
    <w:rsid w:val="00F06845"/>
    <w:rsid w:val="00F1031F"/>
    <w:rsid w:val="00F128C2"/>
    <w:rsid w:val="00F130D3"/>
    <w:rsid w:val="00F1490B"/>
    <w:rsid w:val="00F15C6D"/>
    <w:rsid w:val="00F216A2"/>
    <w:rsid w:val="00F2248C"/>
    <w:rsid w:val="00F25211"/>
    <w:rsid w:val="00F257B9"/>
    <w:rsid w:val="00F27A1B"/>
    <w:rsid w:val="00F3069B"/>
    <w:rsid w:val="00F30A92"/>
    <w:rsid w:val="00F37DA8"/>
    <w:rsid w:val="00F42D9A"/>
    <w:rsid w:val="00F45FDC"/>
    <w:rsid w:val="00F50C14"/>
    <w:rsid w:val="00F51307"/>
    <w:rsid w:val="00F51865"/>
    <w:rsid w:val="00F532C0"/>
    <w:rsid w:val="00F55D80"/>
    <w:rsid w:val="00F57716"/>
    <w:rsid w:val="00F606C3"/>
    <w:rsid w:val="00F621A5"/>
    <w:rsid w:val="00F63E69"/>
    <w:rsid w:val="00F71949"/>
    <w:rsid w:val="00F83781"/>
    <w:rsid w:val="00F85D4C"/>
    <w:rsid w:val="00F94020"/>
    <w:rsid w:val="00F956F7"/>
    <w:rsid w:val="00F967F0"/>
    <w:rsid w:val="00FA158E"/>
    <w:rsid w:val="00FA1BE9"/>
    <w:rsid w:val="00FA2A41"/>
    <w:rsid w:val="00FA3619"/>
    <w:rsid w:val="00FA5827"/>
    <w:rsid w:val="00FB464A"/>
    <w:rsid w:val="00FB5118"/>
    <w:rsid w:val="00FB66B7"/>
    <w:rsid w:val="00FC0A91"/>
    <w:rsid w:val="00FC31E1"/>
    <w:rsid w:val="00FD128F"/>
    <w:rsid w:val="00FD23F5"/>
    <w:rsid w:val="00FD5838"/>
    <w:rsid w:val="00FD58E8"/>
    <w:rsid w:val="00FD71AE"/>
    <w:rsid w:val="00FE03B4"/>
    <w:rsid w:val="00FE4696"/>
    <w:rsid w:val="00FE575A"/>
    <w:rsid w:val="00FF13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05E62B4"/>
  <w15:docId w15:val="{6A9C9850-0892-4556-8FD6-F6AF7FA777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408D0"/>
    <w:pPr>
      <w:widowControl w:val="0"/>
      <w:jc w:val="both"/>
    </w:pPr>
  </w:style>
  <w:style w:type="paragraph" w:styleId="1">
    <w:name w:val="heading 1"/>
    <w:basedOn w:val="a"/>
    <w:next w:val="a"/>
    <w:link w:val="1Char"/>
    <w:uiPriority w:val="9"/>
    <w:qFormat/>
    <w:rsid w:val="004408D0"/>
    <w:pPr>
      <w:keepNext/>
      <w:keepLines/>
      <w:spacing w:before="340" w:after="330" w:line="578" w:lineRule="auto"/>
      <w:outlineLvl w:val="0"/>
    </w:pPr>
    <w:rPr>
      <w:b/>
      <w:bCs/>
      <w:kern w:val="44"/>
      <w:sz w:val="44"/>
      <w:szCs w:val="44"/>
    </w:rPr>
  </w:style>
  <w:style w:type="paragraph" w:styleId="20">
    <w:name w:val="heading 2"/>
    <w:basedOn w:val="a"/>
    <w:next w:val="a"/>
    <w:link w:val="2Char"/>
    <w:uiPriority w:val="9"/>
    <w:unhideWhenUsed/>
    <w:qFormat/>
    <w:rsid w:val="004408D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408D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408D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408D0"/>
    <w:rPr>
      <w:sz w:val="18"/>
      <w:szCs w:val="18"/>
    </w:rPr>
  </w:style>
  <w:style w:type="paragraph" w:styleId="a4">
    <w:name w:val="footer"/>
    <w:basedOn w:val="a"/>
    <w:link w:val="Char0"/>
    <w:uiPriority w:val="99"/>
    <w:unhideWhenUsed/>
    <w:rsid w:val="004408D0"/>
    <w:pPr>
      <w:tabs>
        <w:tab w:val="center" w:pos="4153"/>
        <w:tab w:val="right" w:pos="8306"/>
      </w:tabs>
      <w:snapToGrid w:val="0"/>
      <w:jc w:val="left"/>
    </w:pPr>
    <w:rPr>
      <w:sz w:val="18"/>
      <w:szCs w:val="18"/>
    </w:rPr>
  </w:style>
  <w:style w:type="character" w:customStyle="1" w:styleId="Char0">
    <w:name w:val="页脚 Char"/>
    <w:basedOn w:val="a0"/>
    <w:link w:val="a4"/>
    <w:uiPriority w:val="99"/>
    <w:rsid w:val="004408D0"/>
    <w:rPr>
      <w:sz w:val="18"/>
      <w:szCs w:val="18"/>
    </w:rPr>
  </w:style>
  <w:style w:type="character" w:customStyle="1" w:styleId="1Char">
    <w:name w:val="标题 1 Char"/>
    <w:basedOn w:val="a0"/>
    <w:link w:val="1"/>
    <w:uiPriority w:val="9"/>
    <w:rsid w:val="004408D0"/>
    <w:rPr>
      <w:b/>
      <w:bCs/>
      <w:kern w:val="44"/>
      <w:sz w:val="44"/>
      <w:szCs w:val="44"/>
    </w:rPr>
  </w:style>
  <w:style w:type="character" w:customStyle="1" w:styleId="2Char">
    <w:name w:val="标题 2 Char"/>
    <w:basedOn w:val="a0"/>
    <w:link w:val="20"/>
    <w:uiPriority w:val="9"/>
    <w:rsid w:val="004408D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408D0"/>
    <w:rPr>
      <w:b/>
      <w:bCs/>
      <w:sz w:val="32"/>
      <w:szCs w:val="32"/>
    </w:rPr>
  </w:style>
  <w:style w:type="table" w:styleId="a5">
    <w:name w:val="Table Grid"/>
    <w:basedOn w:val="a1"/>
    <w:uiPriority w:val="59"/>
    <w:rsid w:val="00D1247B"/>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标题1"/>
    <w:basedOn w:val="a6"/>
    <w:rsid w:val="00664B6F"/>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a7">
    <w:name w:val="段落"/>
    <w:basedOn w:val="a"/>
    <w:rsid w:val="00664B6F"/>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6">
    <w:name w:val="Title"/>
    <w:basedOn w:val="a"/>
    <w:next w:val="a"/>
    <w:link w:val="Char1"/>
    <w:uiPriority w:val="10"/>
    <w:qFormat/>
    <w:rsid w:val="00664B6F"/>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6"/>
    <w:uiPriority w:val="10"/>
    <w:rsid w:val="00664B6F"/>
    <w:rPr>
      <w:rFonts w:asciiTheme="majorHAnsi" w:eastAsia="宋体" w:hAnsiTheme="majorHAnsi" w:cstheme="majorBidi"/>
      <w:b/>
      <w:bCs/>
      <w:sz w:val="32"/>
      <w:szCs w:val="32"/>
    </w:rPr>
  </w:style>
  <w:style w:type="character" w:styleId="a8">
    <w:name w:val="Hyperlink"/>
    <w:aliases w:val="超级链接"/>
    <w:basedOn w:val="a0"/>
    <w:uiPriority w:val="99"/>
    <w:rsid w:val="00187B26"/>
    <w:rPr>
      <w:color w:val="0000FF"/>
      <w:u w:val="single"/>
    </w:rPr>
  </w:style>
  <w:style w:type="paragraph" w:styleId="11">
    <w:name w:val="toc 1"/>
    <w:basedOn w:val="a"/>
    <w:next w:val="a"/>
    <w:autoRedefine/>
    <w:uiPriority w:val="39"/>
    <w:rsid w:val="00187B26"/>
    <w:pPr>
      <w:tabs>
        <w:tab w:val="right" w:leader="dot" w:pos="8268"/>
      </w:tabs>
      <w:adjustRightInd w:val="0"/>
      <w:spacing w:before="120" w:line="400" w:lineRule="exact"/>
      <w:jc w:val="left"/>
      <w:textAlignment w:val="baseline"/>
    </w:pPr>
    <w:rPr>
      <w:rFonts w:ascii="Times New Roman" w:eastAsia="黑体" w:hAnsi="Times New Roman" w:cs="Times New Roman"/>
      <w:color w:val="000000"/>
      <w:spacing w:val="10"/>
      <w:kern w:val="0"/>
      <w:sz w:val="24"/>
      <w:szCs w:val="20"/>
    </w:rPr>
  </w:style>
  <w:style w:type="paragraph" w:styleId="21">
    <w:name w:val="toc 2"/>
    <w:basedOn w:val="a"/>
    <w:next w:val="a"/>
    <w:autoRedefine/>
    <w:uiPriority w:val="39"/>
    <w:rsid w:val="00187B26"/>
    <w:pPr>
      <w:tabs>
        <w:tab w:val="right" w:leader="dot" w:pos="8268"/>
      </w:tabs>
      <w:adjustRightInd w:val="0"/>
      <w:spacing w:line="420" w:lineRule="atLeast"/>
      <w:ind w:leftChars="100" w:left="260"/>
      <w:jc w:val="left"/>
      <w:textAlignment w:val="baseline"/>
    </w:pPr>
    <w:rPr>
      <w:rFonts w:ascii="Times New Roman" w:eastAsia="宋体" w:hAnsi="Times New Roman" w:cs="Times New Roman"/>
      <w:color w:val="000000"/>
      <w:spacing w:val="10"/>
      <w:kern w:val="0"/>
      <w:sz w:val="24"/>
      <w:szCs w:val="20"/>
    </w:rPr>
  </w:style>
  <w:style w:type="paragraph" w:styleId="30">
    <w:name w:val="toc 3"/>
    <w:basedOn w:val="a"/>
    <w:next w:val="a"/>
    <w:autoRedefine/>
    <w:uiPriority w:val="39"/>
    <w:rsid w:val="00187B26"/>
    <w:pPr>
      <w:tabs>
        <w:tab w:val="right" w:leader="dot" w:pos="8268"/>
      </w:tabs>
      <w:adjustRightInd w:val="0"/>
      <w:spacing w:line="420" w:lineRule="atLeast"/>
      <w:ind w:leftChars="150" w:left="390"/>
      <w:jc w:val="left"/>
      <w:textAlignment w:val="baseline"/>
    </w:pPr>
    <w:rPr>
      <w:rFonts w:ascii="Times New Roman" w:eastAsia="宋体" w:hAnsi="Times New Roman" w:cs="Times New Roman"/>
      <w:color w:val="000000"/>
      <w:spacing w:val="10"/>
      <w:kern w:val="0"/>
      <w:sz w:val="24"/>
      <w:szCs w:val="20"/>
    </w:rPr>
  </w:style>
  <w:style w:type="paragraph" w:customStyle="1" w:styleId="a9">
    <w:name w:val="缩写表"/>
    <w:basedOn w:val="11"/>
    <w:rsid w:val="000F3D5A"/>
    <w:pPr>
      <w:tabs>
        <w:tab w:val="clear" w:pos="8268"/>
      </w:tabs>
      <w:spacing w:before="0" w:after="120"/>
    </w:pPr>
    <w:rPr>
      <w:rFonts w:eastAsia="宋体"/>
      <w:color w:val="auto"/>
    </w:rPr>
  </w:style>
  <w:style w:type="paragraph" w:customStyle="1" w:styleId="22">
    <w:name w:val="标题2"/>
    <w:basedOn w:val="a6"/>
    <w:rsid w:val="000F3D5A"/>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12">
    <w:name w:val="论文的标题1"/>
    <w:basedOn w:val="1"/>
    <w:qFormat/>
    <w:rsid w:val="00A131FB"/>
    <w:pPr>
      <w:keepNext w:val="0"/>
      <w:keepLines w:val="0"/>
      <w:widowControl/>
      <w:adjustRightInd w:val="0"/>
      <w:spacing w:before="480" w:after="360" w:line="240" w:lineRule="auto"/>
      <w:jc w:val="center"/>
    </w:pPr>
    <w:rPr>
      <w:rFonts w:ascii="黑体" w:eastAsia="黑体" w:hAnsi="黑体"/>
      <w:sz w:val="32"/>
      <w:szCs w:val="32"/>
    </w:rPr>
  </w:style>
  <w:style w:type="paragraph" w:customStyle="1" w:styleId="2">
    <w:name w:val="2论文"/>
    <w:basedOn w:val="20"/>
    <w:link w:val="2Char0"/>
    <w:qFormat/>
    <w:rsid w:val="002F3951"/>
    <w:pPr>
      <w:numPr>
        <w:ilvl w:val="1"/>
        <w:numId w:val="1"/>
      </w:numPr>
      <w:spacing w:before="480" w:after="120" w:line="400" w:lineRule="exact"/>
    </w:pPr>
    <w:rPr>
      <w:rFonts w:ascii="黑体" w:eastAsia="黑体" w:hAnsi="黑体"/>
      <w:b w:val="0"/>
      <w:sz w:val="28"/>
      <w:szCs w:val="28"/>
    </w:rPr>
  </w:style>
  <w:style w:type="paragraph" w:customStyle="1" w:styleId="31">
    <w:name w:val="3论文"/>
    <w:basedOn w:val="3"/>
    <w:qFormat/>
    <w:rsid w:val="002F3951"/>
    <w:pPr>
      <w:spacing w:before="240" w:after="120" w:line="400" w:lineRule="exact"/>
      <w:jc w:val="left"/>
    </w:pPr>
    <w:rPr>
      <w:rFonts w:ascii="黑体" w:eastAsia="黑体" w:hAnsi="黑体"/>
      <w:b w:val="0"/>
      <w:sz w:val="26"/>
      <w:szCs w:val="26"/>
    </w:rPr>
  </w:style>
  <w:style w:type="character" w:customStyle="1" w:styleId="2Char0">
    <w:name w:val="2论文 Char"/>
    <w:basedOn w:val="2Char"/>
    <w:link w:val="2"/>
    <w:rsid w:val="002F3951"/>
    <w:rPr>
      <w:rFonts w:ascii="黑体" w:eastAsia="黑体" w:hAnsi="黑体" w:cstheme="majorBidi"/>
      <w:b w:val="0"/>
      <w:bCs/>
      <w:sz w:val="28"/>
      <w:szCs w:val="28"/>
    </w:rPr>
  </w:style>
  <w:style w:type="paragraph" w:styleId="aa">
    <w:name w:val="List Paragraph"/>
    <w:basedOn w:val="a"/>
    <w:uiPriority w:val="34"/>
    <w:qFormat/>
    <w:rsid w:val="003956F9"/>
    <w:pPr>
      <w:ind w:firstLineChars="200" w:firstLine="420"/>
    </w:pPr>
  </w:style>
  <w:style w:type="paragraph" w:customStyle="1" w:styleId="ab">
    <w:name w:val="开题报告_正文"/>
    <w:basedOn w:val="a"/>
    <w:link w:val="Char2"/>
    <w:qFormat/>
    <w:rsid w:val="008A5569"/>
    <w:pPr>
      <w:spacing w:beforeLines="50" w:before="156" w:afterLines="50" w:after="156"/>
      <w:ind w:firstLineChars="200" w:firstLine="480"/>
    </w:pPr>
    <w:rPr>
      <w:rFonts w:asciiTheme="minorEastAsia" w:hAnsiTheme="minorEastAsia"/>
      <w:sz w:val="24"/>
      <w:szCs w:val="24"/>
    </w:rPr>
  </w:style>
  <w:style w:type="character" w:customStyle="1" w:styleId="Char2">
    <w:name w:val="开题报告_正文 Char"/>
    <w:basedOn w:val="a0"/>
    <w:link w:val="ab"/>
    <w:rsid w:val="008A5569"/>
    <w:rPr>
      <w:rFonts w:asciiTheme="minorEastAsia" w:hAnsiTheme="minorEastAsia"/>
      <w:sz w:val="24"/>
      <w:szCs w:val="24"/>
    </w:rPr>
  </w:style>
  <w:style w:type="paragraph" w:styleId="ac">
    <w:name w:val="caption"/>
    <w:basedOn w:val="a"/>
    <w:next w:val="a"/>
    <w:link w:val="Char3"/>
    <w:uiPriority w:val="35"/>
    <w:unhideWhenUsed/>
    <w:qFormat/>
    <w:rsid w:val="000B47B2"/>
    <w:rPr>
      <w:rFonts w:asciiTheme="majorHAnsi" w:eastAsia="黑体" w:hAnsiTheme="majorHAnsi" w:cstheme="majorBidi"/>
      <w:sz w:val="20"/>
      <w:szCs w:val="20"/>
    </w:rPr>
  </w:style>
  <w:style w:type="character" w:customStyle="1" w:styleId="Char3">
    <w:name w:val="题注 Char"/>
    <w:basedOn w:val="a0"/>
    <w:link w:val="ac"/>
    <w:uiPriority w:val="35"/>
    <w:rsid w:val="000B47B2"/>
    <w:rPr>
      <w:rFonts w:asciiTheme="majorHAnsi" w:eastAsia="黑体" w:hAnsiTheme="majorHAnsi" w:cstheme="majorBidi"/>
      <w:sz w:val="20"/>
      <w:szCs w:val="20"/>
    </w:rPr>
  </w:style>
  <w:style w:type="character" w:styleId="ad">
    <w:name w:val="Placeholder Text"/>
    <w:basedOn w:val="a0"/>
    <w:uiPriority w:val="99"/>
    <w:semiHidden/>
    <w:rsid w:val="00541C96"/>
    <w:rPr>
      <w:color w:val="808080"/>
    </w:rPr>
  </w:style>
  <w:style w:type="paragraph" w:styleId="TOC">
    <w:name w:val="TOC Heading"/>
    <w:basedOn w:val="1"/>
    <w:next w:val="a"/>
    <w:uiPriority w:val="39"/>
    <w:semiHidden/>
    <w:unhideWhenUsed/>
    <w:qFormat/>
    <w:rsid w:val="00F50C14"/>
    <w:pPr>
      <w:outlineLvl w:val="9"/>
    </w:pPr>
  </w:style>
  <w:style w:type="paragraph" w:styleId="ae">
    <w:name w:val="Balloon Text"/>
    <w:basedOn w:val="a"/>
    <w:link w:val="Char4"/>
    <w:uiPriority w:val="99"/>
    <w:semiHidden/>
    <w:unhideWhenUsed/>
    <w:rsid w:val="00982600"/>
    <w:rPr>
      <w:rFonts w:ascii="Heiti SC Light" w:eastAsia="Heiti SC Light"/>
      <w:sz w:val="18"/>
      <w:szCs w:val="18"/>
    </w:rPr>
  </w:style>
  <w:style w:type="character" w:customStyle="1" w:styleId="Char4">
    <w:name w:val="批注框文本 Char"/>
    <w:basedOn w:val="a0"/>
    <w:link w:val="ae"/>
    <w:uiPriority w:val="99"/>
    <w:semiHidden/>
    <w:rsid w:val="00982600"/>
    <w:rPr>
      <w:rFonts w:ascii="Heiti SC Light" w:eastAsia="Heiti SC Light"/>
      <w:sz w:val="18"/>
      <w:szCs w:val="18"/>
    </w:rPr>
  </w:style>
  <w:style w:type="character" w:styleId="af">
    <w:name w:val="annotation reference"/>
    <w:basedOn w:val="a0"/>
    <w:uiPriority w:val="99"/>
    <w:semiHidden/>
    <w:unhideWhenUsed/>
    <w:rsid w:val="008E1C3E"/>
    <w:rPr>
      <w:sz w:val="21"/>
      <w:szCs w:val="21"/>
    </w:rPr>
  </w:style>
  <w:style w:type="paragraph" w:styleId="af0">
    <w:name w:val="annotation text"/>
    <w:basedOn w:val="a"/>
    <w:link w:val="Char5"/>
    <w:uiPriority w:val="99"/>
    <w:semiHidden/>
    <w:unhideWhenUsed/>
    <w:rsid w:val="008E1C3E"/>
    <w:pPr>
      <w:jc w:val="left"/>
    </w:pPr>
  </w:style>
  <w:style w:type="character" w:customStyle="1" w:styleId="Char5">
    <w:name w:val="批注文字 Char"/>
    <w:basedOn w:val="a0"/>
    <w:link w:val="af0"/>
    <w:uiPriority w:val="99"/>
    <w:semiHidden/>
    <w:rsid w:val="008E1C3E"/>
  </w:style>
  <w:style w:type="paragraph" w:styleId="af1">
    <w:name w:val="annotation subject"/>
    <w:basedOn w:val="af0"/>
    <w:next w:val="af0"/>
    <w:link w:val="Char6"/>
    <w:uiPriority w:val="99"/>
    <w:semiHidden/>
    <w:unhideWhenUsed/>
    <w:rsid w:val="008E1C3E"/>
    <w:rPr>
      <w:b/>
      <w:bCs/>
    </w:rPr>
  </w:style>
  <w:style w:type="character" w:customStyle="1" w:styleId="Char6">
    <w:name w:val="批注主题 Char"/>
    <w:basedOn w:val="Char5"/>
    <w:link w:val="af1"/>
    <w:uiPriority w:val="99"/>
    <w:semiHidden/>
    <w:rsid w:val="008E1C3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716009">
      <w:bodyDiv w:val="1"/>
      <w:marLeft w:val="0"/>
      <w:marRight w:val="0"/>
      <w:marTop w:val="0"/>
      <w:marBottom w:val="0"/>
      <w:divBdr>
        <w:top w:val="none" w:sz="0" w:space="0" w:color="auto"/>
        <w:left w:val="none" w:sz="0" w:space="0" w:color="auto"/>
        <w:bottom w:val="none" w:sz="0" w:space="0" w:color="auto"/>
        <w:right w:val="none" w:sz="0" w:space="0" w:color="auto"/>
      </w:divBdr>
    </w:div>
    <w:div w:id="537280753">
      <w:bodyDiv w:val="1"/>
      <w:marLeft w:val="0"/>
      <w:marRight w:val="0"/>
      <w:marTop w:val="0"/>
      <w:marBottom w:val="0"/>
      <w:divBdr>
        <w:top w:val="none" w:sz="0" w:space="0" w:color="auto"/>
        <w:left w:val="none" w:sz="0" w:space="0" w:color="auto"/>
        <w:bottom w:val="none" w:sz="0" w:space="0" w:color="auto"/>
        <w:right w:val="none" w:sz="0" w:space="0" w:color="auto"/>
      </w:divBdr>
    </w:div>
    <w:div w:id="775714864">
      <w:bodyDiv w:val="1"/>
      <w:marLeft w:val="0"/>
      <w:marRight w:val="0"/>
      <w:marTop w:val="0"/>
      <w:marBottom w:val="0"/>
      <w:divBdr>
        <w:top w:val="none" w:sz="0" w:space="0" w:color="auto"/>
        <w:left w:val="none" w:sz="0" w:space="0" w:color="auto"/>
        <w:bottom w:val="none" w:sz="0" w:space="0" w:color="auto"/>
        <w:right w:val="none" w:sz="0" w:space="0" w:color="auto"/>
      </w:divBdr>
    </w:div>
    <w:div w:id="1000353557">
      <w:bodyDiv w:val="1"/>
      <w:marLeft w:val="0"/>
      <w:marRight w:val="0"/>
      <w:marTop w:val="0"/>
      <w:marBottom w:val="0"/>
      <w:divBdr>
        <w:top w:val="none" w:sz="0" w:space="0" w:color="auto"/>
        <w:left w:val="none" w:sz="0" w:space="0" w:color="auto"/>
        <w:bottom w:val="none" w:sz="0" w:space="0" w:color="auto"/>
        <w:right w:val="none" w:sz="0" w:space="0" w:color="auto"/>
      </w:divBdr>
    </w:div>
    <w:div w:id="1484741573">
      <w:bodyDiv w:val="1"/>
      <w:marLeft w:val="0"/>
      <w:marRight w:val="0"/>
      <w:marTop w:val="0"/>
      <w:marBottom w:val="0"/>
      <w:divBdr>
        <w:top w:val="none" w:sz="0" w:space="0" w:color="auto"/>
        <w:left w:val="none" w:sz="0" w:space="0" w:color="auto"/>
        <w:bottom w:val="none" w:sz="0" w:space="0" w:color="auto"/>
        <w:right w:val="none" w:sz="0" w:space="0" w:color="auto"/>
      </w:divBdr>
    </w:div>
    <w:div w:id="1514953376">
      <w:bodyDiv w:val="1"/>
      <w:marLeft w:val="0"/>
      <w:marRight w:val="0"/>
      <w:marTop w:val="0"/>
      <w:marBottom w:val="0"/>
      <w:divBdr>
        <w:top w:val="none" w:sz="0" w:space="0" w:color="auto"/>
        <w:left w:val="none" w:sz="0" w:space="0" w:color="auto"/>
        <w:bottom w:val="none" w:sz="0" w:space="0" w:color="auto"/>
        <w:right w:val="none" w:sz="0" w:space="0" w:color="auto"/>
      </w:divBdr>
    </w:div>
    <w:div w:id="1708335259">
      <w:bodyDiv w:val="1"/>
      <w:marLeft w:val="0"/>
      <w:marRight w:val="0"/>
      <w:marTop w:val="0"/>
      <w:marBottom w:val="0"/>
      <w:divBdr>
        <w:top w:val="none" w:sz="0" w:space="0" w:color="auto"/>
        <w:left w:val="none" w:sz="0" w:space="0" w:color="auto"/>
        <w:bottom w:val="none" w:sz="0" w:space="0" w:color="auto"/>
        <w:right w:val="none" w:sz="0" w:space="0" w:color="auto"/>
      </w:divBdr>
    </w:div>
    <w:div w:id="195351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wmf"/><Relationship Id="rId3" Type="http://schemas.openxmlformats.org/officeDocument/2006/relationships/styles" Target="styles.xml"/><Relationship Id="rId21" Type="http://schemas.openxmlformats.org/officeDocument/2006/relationships/image" Target="media/image12.wmf"/><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wmf"/><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wmf"/><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wmf"/><Relationship Id="rId28" Type="http://schemas.microsoft.com/office/2011/relationships/people" Target="peop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wmf"/><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869F03-CA4D-4047-A92A-D864D6E3BD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10880</TotalTime>
  <Pages>12</Pages>
  <Words>937</Words>
  <Characters>5346</Characters>
  <Application>Microsoft Office Word</Application>
  <DocSecurity>0</DocSecurity>
  <Lines>44</Lines>
  <Paragraphs>12</Paragraphs>
  <ScaleCrop>false</ScaleCrop>
  <Company/>
  <LinksUpToDate>false</LinksUpToDate>
  <CharactersWithSpaces>6271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Qinlong Guo</dc:creator>
  <cp:keywords/>
  <dc:description/>
  <cp:lastModifiedBy>GUO Qinlong</cp:lastModifiedBy>
  <cp:revision>13</cp:revision>
  <dcterms:created xsi:type="dcterms:W3CDTF">2015-03-23T06:26:00Z</dcterms:created>
  <dcterms:modified xsi:type="dcterms:W3CDTF">2015-05-12T07:14:00Z</dcterms:modified>
</cp:coreProperties>
</file>