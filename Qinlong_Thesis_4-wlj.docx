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3447D" w14:textId="0CE9A1F3" w:rsidR="00440344" w:rsidRPr="008F30AD" w:rsidRDefault="00440344" w:rsidP="008F30AD">
      <w:pPr>
        <w:pStyle w:val="13"/>
        <w:rPr>
          <w:rFonts w:cstheme="majorBidi"/>
          <w:sz w:val="28"/>
          <w:szCs w:val="28"/>
        </w:rPr>
      </w:pPr>
      <w:bookmarkStart w:id="0" w:name="_Toc415228179"/>
      <w:r>
        <w:t>第</w:t>
      </w:r>
      <w:r w:rsidR="005F28D9">
        <w:t>4</w:t>
      </w:r>
      <w:r>
        <w:rPr>
          <w:rFonts w:hint="eastAsia"/>
        </w:rPr>
        <w:t xml:space="preserve">章 </w:t>
      </w:r>
      <w:bookmarkStart w:id="1" w:name="OLE_LINK52"/>
      <w:bookmarkStart w:id="2" w:name="OLE_LINK53"/>
      <w:bookmarkEnd w:id="0"/>
      <w:r w:rsidR="00A90386" w:rsidRPr="00A90386">
        <w:t>面向流程挖掘算法评估的典型模型库构建</w:t>
      </w:r>
      <w:bookmarkEnd w:id="1"/>
      <w:bookmarkEnd w:id="2"/>
    </w:p>
    <w:p w14:paraId="6DDDD78B" w14:textId="669310BC" w:rsidR="004574AB" w:rsidRPr="004574AB" w:rsidRDefault="00FD58E8" w:rsidP="00982600">
      <w:pPr>
        <w:pStyle w:val="ae"/>
        <w:spacing w:beforeLines="0" w:before="0" w:afterLines="0" w:after="0" w:line="400" w:lineRule="exact"/>
      </w:pPr>
      <w:commentRangeStart w:id="3"/>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w:t>
      </w:r>
      <w:ins w:id="4" w:author="Wen Lijie" w:date="2015-04-27T21:25:00Z">
        <w:r w:rsidR="00625C3A">
          <w:rPr>
            <w:rFonts w:hint="eastAsia"/>
          </w:rPr>
          <w:t>相比</w:t>
        </w:r>
      </w:ins>
      <w:r>
        <w:t>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commentRangeEnd w:id="3"/>
      <w:r w:rsidR="008E1C3E">
        <w:rPr>
          <w:rStyle w:val="af4"/>
          <w:rFonts w:asciiTheme="minorHAnsi" w:hAnsiTheme="minorHAnsi"/>
        </w:rPr>
        <w:commentReference w:id="3"/>
      </w:r>
    </w:p>
    <w:p w14:paraId="49E75C48" w14:textId="77777777" w:rsidR="00440344" w:rsidRPr="008A3F60" w:rsidRDefault="00440344" w:rsidP="008E1C3E">
      <w:pPr>
        <w:pStyle w:val="ad"/>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5" w:name="_Toc414998208"/>
      <w:bookmarkStart w:id="6" w:name="_Toc415053546"/>
      <w:bookmarkStart w:id="7" w:name="_Toc415054593"/>
      <w:bookmarkStart w:id="8" w:name="_Toc415147077"/>
      <w:bookmarkStart w:id="9" w:name="_Toc415228180"/>
      <w:bookmarkEnd w:id="5"/>
      <w:bookmarkEnd w:id="6"/>
      <w:bookmarkEnd w:id="7"/>
      <w:bookmarkEnd w:id="8"/>
      <w:bookmarkEnd w:id="9"/>
      <w:commentRangeStart w:id="10"/>
    </w:p>
    <w:p w14:paraId="4BCC0D13" w14:textId="38B36F96" w:rsidR="00440344" w:rsidRDefault="007F27AF" w:rsidP="00440344">
      <w:pPr>
        <w:pStyle w:val="2"/>
      </w:pPr>
      <w:bookmarkStart w:id="11"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1"/>
      <w:commentRangeEnd w:id="10"/>
      <w:r w:rsidR="00E33740">
        <w:rPr>
          <w:rStyle w:val="af4"/>
          <w:rFonts w:asciiTheme="minorHAnsi" w:eastAsiaTheme="minorEastAsia" w:hAnsiTheme="minorHAnsi" w:cstheme="minorBidi"/>
          <w:bCs w:val="0"/>
        </w:rPr>
        <w:commentReference w:id="10"/>
      </w:r>
    </w:p>
    <w:p w14:paraId="191CB178" w14:textId="2199E0B0" w:rsidR="004574AB" w:rsidRDefault="007F27AF" w:rsidP="00982600">
      <w:pPr>
        <w:pStyle w:val="ae"/>
        <w:spacing w:beforeLines="0" w:before="0" w:afterLines="0" w:after="0" w:line="400" w:lineRule="exact"/>
      </w:pPr>
      <w:bookmarkStart w:id="12" w:name="OLE_LINK50"/>
      <w:bookmarkStart w:id="13" w:name="OLE_LINK51"/>
      <w:r>
        <w:rPr>
          <w:rFonts w:hint="eastAsia"/>
        </w:rPr>
        <w:t>基于典型模型库的流程挖掘算法评估框架与基于</w:t>
      </w:r>
      <w:ins w:id="14" w:author="Wen Lijie" w:date="2015-04-27T21:26:00Z">
        <w:r w:rsidR="00E441B8">
          <w:rPr>
            <w:rFonts w:hint="eastAsia"/>
          </w:rPr>
          <w:t>专用</w:t>
        </w:r>
      </w:ins>
      <w:r w:rsidR="00DE62B3">
        <w:rPr>
          <w:rFonts w:hint="eastAsia"/>
        </w:rPr>
        <w:t>模型子集与推荐技术</w:t>
      </w:r>
      <w:del w:id="15" w:author="Wen Lijie" w:date="2015-04-27T21:26:00Z">
        <w:r w:rsidR="00DE62B3" w:rsidDel="00B93507">
          <w:rPr>
            <w:rFonts w:hint="eastAsia"/>
          </w:rPr>
          <w:delText>的流程模型框架</w:delText>
        </w:r>
        <w:r w:rsidR="00C56494" w:rsidDel="00B93507">
          <w:rPr>
            <w:rFonts w:hint="eastAsia"/>
          </w:rPr>
          <w:delText>比较</w:delText>
        </w:r>
      </w:del>
      <w:ins w:id="16" w:author="Wen Lijie" w:date="2015-04-27T21:26:00Z">
        <w:r w:rsidR="00B93507">
          <w:rPr>
            <w:rFonts w:hint="eastAsia"/>
          </w:rPr>
          <w:t>的流程挖掘评估框架比较</w:t>
        </w:r>
      </w:ins>
      <w:r w:rsidR="00DE62B3">
        <w:rPr>
          <w:rFonts w:hint="eastAsia"/>
        </w:rPr>
        <w:t>相似</w:t>
      </w:r>
      <w:bookmarkEnd w:id="12"/>
      <w:bookmarkEnd w:id="13"/>
      <w:r w:rsidR="00DE62B3">
        <w:rPr>
          <w:rFonts w:hint="eastAsia"/>
        </w:rPr>
        <w:t>，同样的分为三部分:</w:t>
      </w:r>
      <w:proofErr w:type="spellStart"/>
      <w:r w:rsidR="00DE62B3">
        <w:rPr>
          <w:rFonts w:hint="eastAsia"/>
        </w:rPr>
        <w:t>Rozinat</w:t>
      </w:r>
      <w:proofErr w:type="spellEnd"/>
      <w:r w:rsidR="00DE62B3">
        <w:rPr>
          <w:rFonts w:hint="eastAsia"/>
        </w:rPr>
        <w:t>评估框架、学习阶段和推荐阶段。即首先一部分模型</w:t>
      </w:r>
      <w:r w:rsidR="002D4C39">
        <w:rPr>
          <w:rFonts w:hint="eastAsia"/>
        </w:rPr>
        <w:t>作为训练模型集</w:t>
      </w:r>
      <w:r w:rsidR="00DE62B3">
        <w:rPr>
          <w:rFonts w:hint="eastAsia"/>
        </w:rPr>
        <w:t>在</w:t>
      </w:r>
      <w:proofErr w:type="spellStart"/>
      <w:r w:rsidR="00DE62B3">
        <w:rPr>
          <w:rFonts w:hint="eastAsia"/>
        </w:rPr>
        <w:t>Ro</w:t>
      </w:r>
      <w:r w:rsidR="00DE62B3">
        <w:t>zinat</w:t>
      </w:r>
      <w:proofErr w:type="spellEnd"/>
      <w:r w:rsidR="00DE62B3">
        <w: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w:t>
      </w:r>
      <w:ins w:id="17" w:author="Wen Lijie" w:date="2015-04-27T21:27:00Z">
        <w:r w:rsidR="004B3456">
          <w:rPr>
            <w:rFonts w:hint="eastAsia"/>
          </w:rPr>
          <w:t>模型</w:t>
        </w:r>
      </w:ins>
      <w:ins w:id="18" w:author="Wen Lijie" w:date="2015-04-27T21:28:00Z">
        <w:r w:rsidR="004B3456">
          <w:rPr>
            <w:rFonts w:hint="eastAsia"/>
          </w:rPr>
          <w:t>集</w:t>
        </w:r>
      </w:ins>
      <w:r w:rsidR="006B4423">
        <w:rPr>
          <w:rFonts w:hint="eastAsia"/>
        </w:rPr>
        <w:t>中模型</w:t>
      </w:r>
      <w:r w:rsidR="00C56494">
        <w:rPr>
          <w:rFonts w:hint="eastAsia"/>
        </w:rPr>
        <w:t>提取特征，并根据学习阶段获得的回归模型估算出流程挖掘算法在企业模型集</w:t>
      </w:r>
      <w:del w:id="19" w:author="Wen Lijie" w:date="2015-04-27T21:28:00Z">
        <w:r w:rsidR="00C56494" w:rsidDel="00134111">
          <w:rPr>
            <w:rFonts w:hint="eastAsia"/>
          </w:rPr>
          <w:delText>合</w:delText>
        </w:r>
        <w:r w:rsidR="00C56494" w:rsidDel="00CA17E0">
          <w:rPr>
            <w:rFonts w:hint="eastAsia"/>
          </w:rPr>
          <w:delText>中</w:delText>
        </w:r>
      </w:del>
      <w:ins w:id="20" w:author="Wen Lijie" w:date="2015-04-27T21:28:00Z">
        <w:r w:rsidR="00CA17E0">
          <w:rPr>
            <w:rFonts w:hint="eastAsia"/>
          </w:rPr>
          <w:t>上</w:t>
        </w:r>
      </w:ins>
      <w:r w:rsidR="00C56494">
        <w:rPr>
          <w:rFonts w:hint="eastAsia"/>
        </w:rPr>
        <w:t>的表现。</w:t>
      </w:r>
    </w:p>
    <w:p w14:paraId="4A3FB8A0" w14:textId="199A2C02" w:rsidR="00DE62B3" w:rsidRDefault="00DE62B3" w:rsidP="00982600">
      <w:pPr>
        <w:pStyle w:val="ae"/>
        <w:spacing w:beforeLines="0" w:before="0" w:afterLines="0" w:after="0" w:line="400" w:lineRule="exact"/>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ins w:id="21" w:author="Wen Lijie" w:date="2015-04-27T21:55:00Z">
        <w:r w:rsidR="0022519E">
          <w:rPr>
            <w:rFonts w:hint="eastAsia"/>
          </w:rPr>
          <w:t>与改进</w:t>
        </w:r>
      </w:ins>
      <w:r>
        <w:rPr>
          <w:rFonts w:hint="eastAsia"/>
        </w:rPr>
        <w:t>:</w:t>
      </w:r>
    </w:p>
    <w:p w14:paraId="3B4797E4" w14:textId="6BA0188D" w:rsidR="00DE62B3" w:rsidRPr="00135129" w:rsidRDefault="00DE62B3" w:rsidP="00982600">
      <w:pPr>
        <w:pStyle w:val="ae"/>
        <w:spacing w:beforeLines="0" w:before="0" w:afterLines="0" w:after="0" w:line="400" w:lineRule="exact"/>
      </w:pPr>
      <w:r>
        <w:t>1.</w:t>
      </w:r>
      <w:r w:rsidR="00135129">
        <w:t>经验评估的输入</w:t>
      </w:r>
      <w:r w:rsidR="00135129">
        <w:rPr>
          <w:rFonts w:hint="eastAsia"/>
        </w:rPr>
        <w:t>:</w:t>
      </w:r>
      <w:r w:rsidR="00C50E19">
        <w:t>如图</w:t>
      </w:r>
      <w:r w:rsidR="00C50E19">
        <w:rPr>
          <w:rFonts w:hint="eastAsia"/>
        </w:rPr>
        <w:t>4.1所示，虚线中的</w:t>
      </w:r>
      <w:proofErr w:type="spellStart"/>
      <w:r w:rsidR="00C50E19">
        <w:rPr>
          <w:rFonts w:hint="eastAsia"/>
        </w:rPr>
        <w:t>Ro</w:t>
      </w:r>
      <w:r w:rsidR="00C50E19">
        <w:t>zinat</w:t>
      </w:r>
      <w:proofErr w:type="spellEnd"/>
      <w:r w:rsidR="00C50E19">
        <w: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w:t>
      </w:r>
      <w:ins w:id="22" w:author="Wen Lijie" w:date="2015-04-27T21:56:00Z">
        <w:r w:rsidR="0007427C">
          <w:rPr>
            <w:rFonts w:hint="eastAsia"/>
          </w:rPr>
          <w:t>独立</w:t>
        </w:r>
      </w:ins>
      <w:r w:rsidR="00B1188E">
        <w:rPr>
          <w:rFonts w:hint="eastAsia"/>
        </w:rPr>
        <w:t>进行经验评估，而是一次</w:t>
      </w:r>
      <w:ins w:id="23" w:author="Wen Lijie" w:date="2015-04-27T21:56:00Z">
        <w:r w:rsidR="00F30A92">
          <w:rPr>
            <w:rFonts w:hint="eastAsia"/>
          </w:rPr>
          <w:t>统一</w:t>
        </w:r>
      </w:ins>
      <w:ins w:id="24" w:author="Wen Lijie" w:date="2015-04-27T21:57:00Z">
        <w:r w:rsidR="00193FDE">
          <w:rPr>
            <w:rFonts w:hint="eastAsia"/>
          </w:rPr>
          <w:t>训练与</w:t>
        </w:r>
      </w:ins>
      <w:r w:rsidR="00B1188E">
        <w:rPr>
          <w:rFonts w:hint="eastAsia"/>
        </w:rPr>
        <w:t>评估即可，减少</w:t>
      </w:r>
      <w:ins w:id="25" w:author="Wen Lijie" w:date="2015-04-27T21:56:00Z">
        <w:r w:rsidR="001142F2">
          <w:rPr>
            <w:rFonts w:hint="eastAsia"/>
          </w:rPr>
          <w:t>了</w:t>
        </w:r>
      </w:ins>
      <w:r w:rsidR="00B1188E">
        <w:rPr>
          <w:rFonts w:hint="eastAsia"/>
        </w:rPr>
        <w:t>经验评估的时间，同时避免因为企业模型中提取训练集可能出现的训练集质量较差的情况。</w:t>
      </w:r>
    </w:p>
    <w:p w14:paraId="00E8BE50" w14:textId="7C2F6075" w:rsidR="00DE62B3" w:rsidRPr="00135129" w:rsidRDefault="00DE62B3" w:rsidP="00982600">
      <w:pPr>
        <w:pStyle w:val="ae"/>
        <w:spacing w:beforeLines="0" w:before="0" w:afterLines="0" w:after="0" w:line="400" w:lineRule="exact"/>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w:t>
      </w:r>
      <w:ins w:id="26" w:author="Wen Lijie" w:date="2015-04-27T21:58:00Z">
        <w:r w:rsidR="00D14D3D">
          <w:rPr>
            <w:rFonts w:hint="eastAsia"/>
          </w:rPr>
          <w:t>结果</w:t>
        </w:r>
      </w:ins>
      <w:r w:rsidR="00FB464A">
        <w:rPr>
          <w:rFonts w:hint="eastAsia"/>
        </w:rPr>
        <w:t>，所以不再提取这些部分的特征。这样可以节省提取特征的时间，</w:t>
      </w:r>
      <w:ins w:id="27" w:author="Wen Lijie" w:date="2015-04-27T21:58:00Z">
        <w:r w:rsidR="00A944CF">
          <w:rPr>
            <w:rFonts w:hint="eastAsia"/>
          </w:rPr>
          <w:t>并</w:t>
        </w:r>
      </w:ins>
      <w:r w:rsidR="00FB464A">
        <w:rPr>
          <w:rFonts w:hint="eastAsia"/>
        </w:rPr>
        <w:t>增加推荐阶段的准确度。</w:t>
      </w:r>
    </w:p>
    <w:p w14:paraId="6FA133C4" w14:textId="2DD36858" w:rsidR="00DE62B3" w:rsidRPr="007F27AF" w:rsidRDefault="00DE62B3" w:rsidP="00DE62B3">
      <w:pPr>
        <w:pStyle w:val="ae"/>
        <w:spacing w:before="120" w:after="120"/>
        <w:ind w:firstLineChars="0" w:firstLine="0"/>
      </w:pPr>
      <w:r>
        <w:tab/>
      </w:r>
    </w:p>
    <w:p w14:paraId="6E1E605A" w14:textId="6D7DC677" w:rsidR="00635EDF" w:rsidRDefault="00F51865" w:rsidP="00982600">
      <w:pPr>
        <w:pStyle w:val="ae"/>
        <w:spacing w:before="120" w:after="120"/>
        <w:ind w:firstLineChars="0" w:firstLine="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6960477" w:rsidR="004574AB" w:rsidRPr="007F57C2" w:rsidRDefault="004574AB" w:rsidP="004574AB">
      <w:pPr>
        <w:jc w:val="center"/>
      </w:pPr>
      <w:r w:rsidRPr="004574AB">
        <w:rPr>
          <w:rFonts w:hint="eastAsia"/>
          <w:sz w:val="22"/>
        </w:rPr>
        <w:t>图</w:t>
      </w:r>
      <w:r w:rsidRPr="004574AB">
        <w:rPr>
          <w:rFonts w:hint="eastAsia"/>
          <w:sz w:val="22"/>
        </w:rPr>
        <w:t xml:space="preserve">4.1 </w:t>
      </w:r>
      <w:ins w:id="28" w:author="Wen Lijie" w:date="2015-04-27T21:58:00Z">
        <w:r w:rsidR="00C71E47">
          <w:rPr>
            <w:rFonts w:hint="eastAsia"/>
            <w:sz w:val="22"/>
          </w:rPr>
          <w:t>基于典型模型</w:t>
        </w:r>
      </w:ins>
      <w:ins w:id="29" w:author="Wen Lijie" w:date="2015-04-27T21:59:00Z">
        <w:r w:rsidR="00773A77">
          <w:rPr>
            <w:rFonts w:hint="eastAsia"/>
            <w:sz w:val="22"/>
          </w:rPr>
          <w:t>库</w:t>
        </w:r>
        <w:r w:rsidR="00C71E47">
          <w:rPr>
            <w:rFonts w:hint="eastAsia"/>
            <w:sz w:val="22"/>
          </w:rPr>
          <w:t>的</w:t>
        </w:r>
      </w:ins>
      <w:r w:rsidRPr="004574AB">
        <w:rPr>
          <w:sz w:val="22"/>
        </w:rPr>
        <w:t>流程挖掘算法评估框架</w:t>
      </w:r>
    </w:p>
    <w:p w14:paraId="1E633D5B"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30" w:name="_Toc415053548"/>
      <w:bookmarkStart w:id="31" w:name="_Toc415054595"/>
      <w:bookmarkStart w:id="32" w:name="_Toc415147079"/>
      <w:bookmarkStart w:id="33" w:name="_Toc415228182"/>
      <w:bookmarkStart w:id="34" w:name="_Toc415228186"/>
      <w:bookmarkEnd w:id="30"/>
      <w:bookmarkEnd w:id="31"/>
      <w:bookmarkEnd w:id="32"/>
      <w:bookmarkEnd w:id="33"/>
    </w:p>
    <w:p w14:paraId="60358BD2"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d"/>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d"/>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34"/>
    </w:p>
    <w:p w14:paraId="13E44BB6" w14:textId="7F92B9C0" w:rsidR="007823ED" w:rsidRDefault="007823ED" w:rsidP="007823ED">
      <w:pPr>
        <w:pStyle w:val="ae"/>
        <w:spacing w:beforeLines="0" w:before="0" w:afterLines="0" w:after="0" w:line="400" w:lineRule="exact"/>
      </w:pPr>
      <w:bookmarkStart w:id="35" w:name="_Toc415228187"/>
      <w:r>
        <w:rPr>
          <w:rFonts w:hint="eastAsia"/>
        </w:rPr>
        <w:t>正如前文所述，描述流程模型的特征共有48维，但是其中很多特征对流程挖掘并没有影响，</w:t>
      </w:r>
      <w:r>
        <w:t>比如流程模型中</w:t>
      </w:r>
      <w:r w:rsidRPr="00E078B7">
        <w:rPr>
          <w:i/>
        </w:rPr>
        <w:t>变迁个数</w:t>
      </w:r>
      <w:del w:id="36" w:author="Wen Lijie" w:date="2015-04-27T22:01:00Z">
        <w:r w:rsidRPr="00E078B7" w:rsidDel="0087399D">
          <w:rPr>
            <w:rFonts w:hint="eastAsia"/>
          </w:rPr>
          <w:delText>，</w:delText>
        </w:r>
      </w:del>
      <w:ins w:id="37" w:author="Wen Lijie" w:date="2015-04-27T22:01:00Z">
        <w:r w:rsidR="0087399D">
          <w:rPr>
            <w:rFonts w:hint="eastAsia"/>
          </w:rPr>
          <w:t>、</w:t>
        </w:r>
      </w:ins>
      <w:r w:rsidRPr="00E078B7">
        <w:rPr>
          <w:rFonts w:hint="eastAsia"/>
          <w:i/>
        </w:rPr>
        <w:t>库所个数</w:t>
      </w:r>
      <w:r w:rsidRPr="00E078B7">
        <w:rPr>
          <w:rFonts w:hint="eastAsia"/>
        </w:rPr>
        <w:t>等</w:t>
      </w:r>
      <w:r>
        <w:rPr>
          <w:rFonts w:hint="eastAsia"/>
        </w:rPr>
        <w:t>。这些不相关</w:t>
      </w:r>
      <w:ins w:id="38" w:author="Wen Lijie" w:date="2015-04-27T22:02:00Z">
        <w:r w:rsidR="00F85D4C">
          <w:rPr>
            <w:rFonts w:hint="eastAsia"/>
          </w:rPr>
          <w:t>特征</w:t>
        </w:r>
      </w:ins>
      <w:r>
        <w:rPr>
          <w:rFonts w:hint="eastAsia"/>
        </w:rPr>
        <w:t>可能会在推荐过</w:t>
      </w:r>
      <w:del w:id="39" w:author="Wen Lijie" w:date="2015-04-27T22:02:00Z">
        <w:r w:rsidDel="0052661C">
          <w:rPr>
            <w:rFonts w:hint="eastAsia"/>
          </w:rPr>
          <w:delText>程中产生无关</w:delText>
        </w:r>
      </w:del>
      <w:ins w:id="40" w:author="Wen Lijie" w:date="2015-04-27T22:02:00Z">
        <w:r w:rsidR="0052661C">
          <w:rPr>
            <w:rFonts w:hint="eastAsia"/>
          </w:rPr>
          <w:t>程中产生负面</w:t>
        </w:r>
      </w:ins>
      <w:r>
        <w:rPr>
          <w:rFonts w:hint="eastAsia"/>
        </w:rPr>
        <w:t>的影响。另外，在模型集中计算这些属性也会花费额外的时间，如果流程模型中包含的模型较多，而且模型较为复杂，那么抽取模型特征的时间开销就会比较大。在本节中，</w:t>
      </w:r>
      <w:del w:id="41" w:author="Wen Lijie" w:date="2015-04-27T22:02:00Z">
        <w:r w:rsidDel="00BC2B85">
          <w:rPr>
            <w:rFonts w:hint="eastAsia"/>
          </w:rPr>
          <w:delText>本文</w:delText>
        </w:r>
      </w:del>
      <w:r>
        <w:rPr>
          <w:rFonts w:hint="eastAsia"/>
        </w:rPr>
        <w:t>提出两个对流程模型特征选择的标准，并且针对这</w:t>
      </w:r>
      <w:ins w:id="42" w:author="Wen Lijie" w:date="2015-04-27T22:02:00Z">
        <w:r w:rsidR="00BC2B85">
          <w:rPr>
            <w:rFonts w:hint="eastAsia"/>
          </w:rPr>
          <w:t>些</w:t>
        </w:r>
      </w:ins>
      <w:r>
        <w:rPr>
          <w:rFonts w:hint="eastAsia"/>
        </w:rPr>
        <w:t>标</w:t>
      </w:r>
      <w:r>
        <w:rPr>
          <w:rFonts w:hint="eastAsia"/>
        </w:rPr>
        <w:lastRenderedPageBreak/>
        <w:t>准，对</w:t>
      </w:r>
      <w:ins w:id="43" w:author="Wen Lijie" w:date="2015-04-27T22:02:00Z">
        <w:r w:rsidR="004A7079">
          <w:rPr>
            <w:rFonts w:hint="eastAsia"/>
          </w:rPr>
          <w:t>要提取的</w:t>
        </w:r>
      </w:ins>
      <w:r>
        <w:rPr>
          <w:rFonts w:hint="eastAsia"/>
        </w:rPr>
        <w:t>模型特征</w:t>
      </w:r>
      <w:ins w:id="44" w:author="Wen Lijie" w:date="2015-04-27T22:02:00Z">
        <w:r w:rsidR="004A7079">
          <w:rPr>
            <w:rFonts w:hint="eastAsia"/>
          </w:rPr>
          <w:t>个数</w:t>
        </w:r>
      </w:ins>
      <w:r>
        <w:rPr>
          <w:rFonts w:hint="eastAsia"/>
        </w:rPr>
        <w:t>进行约减。</w:t>
      </w:r>
    </w:p>
    <w:p w14:paraId="38392F4D" w14:textId="77777777" w:rsidR="00440344" w:rsidRDefault="00440344" w:rsidP="00BD4768">
      <w:pPr>
        <w:pStyle w:val="32"/>
        <w:numPr>
          <w:ilvl w:val="2"/>
          <w:numId w:val="7"/>
        </w:numPr>
      </w:pPr>
      <w:r>
        <w:t>特征选择标准</w:t>
      </w:r>
      <w:bookmarkEnd w:id="35"/>
    </w:p>
    <w:p w14:paraId="04D880EE" w14:textId="77777777" w:rsidR="007823ED" w:rsidRDefault="007823ED" w:rsidP="007823ED">
      <w:pPr>
        <w:pStyle w:val="ae"/>
        <w:spacing w:before="120" w:after="120"/>
      </w:pPr>
      <w:r>
        <w:t>根据对现有流程挖掘算法的分析</w:t>
      </w:r>
      <w:r>
        <w:rPr>
          <w:rFonts w:hint="eastAsia"/>
        </w:rPr>
        <w:t>，</w:t>
      </w:r>
      <w:r>
        <w:t>本文提出的两个特征选择标准是</w:t>
      </w:r>
      <w:r>
        <w:rPr>
          <w:rFonts w:hint="eastAsia"/>
        </w:rPr>
        <w:t>:</w:t>
      </w:r>
    </w:p>
    <w:p w14:paraId="00D6E9C8" w14:textId="66C192AD" w:rsidR="007823ED" w:rsidRDefault="007823ED" w:rsidP="00BD4768">
      <w:pPr>
        <w:pStyle w:val="ae"/>
        <w:numPr>
          <w:ilvl w:val="0"/>
          <w:numId w:val="16"/>
        </w:numPr>
        <w:spacing w:before="120" w:after="120"/>
        <w:ind w:firstLineChars="0"/>
      </w:pPr>
      <w:del w:id="45" w:author="Wen Lijie" w:date="2015-04-27T22:04:00Z">
        <w:r w:rsidDel="00A015A1">
          <w:delText>关于</w:delText>
        </w:r>
      </w:del>
      <w:r>
        <w:t>描述流程模型规模的特征应该被排除</w:t>
      </w:r>
      <w:ins w:id="46" w:author="Wen Lijie" w:date="2015-04-27T22:04:00Z">
        <w:r w:rsidR="00A015A1">
          <w:rPr>
            <w:rFonts w:hint="eastAsia"/>
          </w:rPr>
          <w:t>；</w:t>
        </w:r>
      </w:ins>
      <w:del w:id="47" w:author="Wen Lijie" w:date="2015-04-27T22:04:00Z">
        <w:r w:rsidDel="00A015A1">
          <w:rPr>
            <w:rFonts w:hint="eastAsia"/>
          </w:rPr>
          <w:delText>。</w:delText>
        </w:r>
      </w:del>
    </w:p>
    <w:p w14:paraId="4FD33D6D" w14:textId="77777777" w:rsidR="007823ED" w:rsidRDefault="007823ED" w:rsidP="00BD4768">
      <w:pPr>
        <w:pStyle w:val="ae"/>
        <w:numPr>
          <w:ilvl w:val="0"/>
          <w:numId w:val="16"/>
        </w:numPr>
        <w:spacing w:before="120" w:after="120"/>
        <w:ind w:firstLineChars="0"/>
      </w:pPr>
      <w:del w:id="48" w:author="Wen Lijie" w:date="2015-04-27T22:04:00Z">
        <w:r w:rsidDel="00A015A1">
          <w:rPr>
            <w:rFonts w:hint="eastAsia"/>
          </w:rPr>
          <w:delText>关于</w:delText>
        </w:r>
      </w:del>
      <w:r>
        <w:rPr>
          <w:rFonts w:hint="eastAsia"/>
        </w:rPr>
        <w:t>描述流程模型Co</w:t>
      </w:r>
      <w:r>
        <w:t>nnector的特征应该被排除</w:t>
      </w:r>
      <w:r>
        <w:rPr>
          <w:rFonts w:hint="eastAsia"/>
        </w:rPr>
        <w:t>。</w:t>
      </w:r>
    </w:p>
    <w:p w14:paraId="75E85909" w14:textId="13D806A3" w:rsidR="009B12BB" w:rsidRDefault="00CB7FA8" w:rsidP="009B12BB">
      <w:pPr>
        <w:pStyle w:val="ae"/>
        <w:spacing w:beforeLines="0" w:before="0" w:afterLines="0" w:after="0" w:line="400" w:lineRule="exact"/>
      </w:pPr>
      <w:r>
        <w:rPr>
          <w:rFonts w:hint="eastAsia"/>
        </w:rPr>
        <w:t>第一条标准</w:t>
      </w:r>
      <w:r>
        <w:t>将诸如</w:t>
      </w:r>
      <w:r w:rsidRPr="00CB7FA8">
        <w:rPr>
          <w:i/>
        </w:rPr>
        <w:t>变迁个数</w:t>
      </w:r>
      <w:ins w:id="49" w:author="Wen Lijie" w:date="2015-04-27T22:04:00Z">
        <w:r w:rsidR="00740DC4">
          <w:rPr>
            <w:rFonts w:hint="eastAsia"/>
          </w:rPr>
          <w:t>、</w:t>
        </w:r>
      </w:ins>
      <w:del w:id="50" w:author="Wen Lijie" w:date="2015-04-27T22:04:00Z">
        <w:r w:rsidRPr="00CB7FA8" w:rsidDel="00740DC4">
          <w:rPr>
            <w:rFonts w:hint="eastAsia"/>
          </w:rPr>
          <w:delText>，</w:delText>
        </w:r>
      </w:del>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del w:id="51" w:author="Wen Lijie" w:date="2015-04-27T22:05:00Z">
        <w:r w:rsidR="009B12BB" w:rsidDel="00D61774">
          <w:delText>一个</w:delText>
        </w:r>
      </w:del>
      <w:r w:rsidR="009B12BB">
        <w:rPr>
          <w:rFonts w:hint="eastAsia"/>
        </w:rPr>
        <w:t>顺序结构</w:t>
      </w:r>
      <w:r w:rsidR="009B12BB">
        <w:t>的流程模型，</w:t>
      </w:r>
      <w:r w:rsidR="009B12BB">
        <w:rPr>
          <w:rFonts w:hint="eastAsia"/>
        </w:rPr>
        <w:t>对应</w:t>
      </w:r>
      <w:del w:id="52" w:author="Wen Lijie" w:date="2015-04-27T22:05:00Z">
        <w:r w:rsidR="009B12BB" w:rsidDel="00D61774">
          <w:delText>的时间</w:delText>
        </w:r>
      </w:del>
      <w:ins w:id="53" w:author="Wen Lijie" w:date="2015-04-27T22:05:00Z">
        <w:r w:rsidR="00D61774">
          <w:t>的</w:t>
        </w:r>
        <w:r w:rsidR="00D61774">
          <w:rPr>
            <w:rFonts w:hint="eastAsia"/>
          </w:rPr>
          <w:t>事件</w:t>
        </w:r>
      </w:ins>
      <w:r w:rsidR="009B12BB">
        <w:t>日志分别是{TO</w:t>
      </w:r>
      <w:del w:id="54" w:author="Wen Lijie" w:date="2015-04-27T22:05:00Z">
        <w:r w:rsidR="009B12BB" w:rsidDel="00D61774">
          <w:delText>,</w:delText>
        </w:r>
      </w:del>
      <w:r w:rsidR="009B12BB">
        <w:t>T1}</w:t>
      </w:r>
      <w:r w:rsidR="009B12BB">
        <w:rPr>
          <w:rFonts w:hint="eastAsia"/>
        </w:rPr>
        <w:t>和</w:t>
      </w:r>
      <w:r w:rsidR="009B12BB">
        <w:t>{T0</w:t>
      </w:r>
      <w:del w:id="55" w:author="Wen Lijie" w:date="2015-04-27T22:05:00Z">
        <w:r w:rsidR="009B12BB" w:rsidDel="00D61774">
          <w:delText>,</w:delText>
        </w:r>
      </w:del>
      <w:r w:rsidR="009B12BB">
        <w:t>T1</w:t>
      </w:r>
      <w:del w:id="56" w:author="Wen Lijie" w:date="2015-04-27T22:05:00Z">
        <w:r w:rsidR="009B12BB" w:rsidDel="00D61774">
          <w:delText>,</w:delText>
        </w:r>
      </w:del>
      <w:r w:rsidR="009B12BB">
        <w:t>…</w:t>
      </w:r>
      <w:del w:id="57" w:author="Wen Lijie" w:date="2015-04-27T22:05:00Z">
        <w:r w:rsidR="009B12BB" w:rsidDel="00D61774">
          <w:rPr>
            <w:rFonts w:hint="eastAsia"/>
          </w:rPr>
          <w:delText>,</w:delText>
        </w:r>
      </w:del>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w:t>
      </w:r>
      <w:ins w:id="58" w:author="Wen Lijie" w:date="2015-04-27T22:06:00Z">
        <w:r w:rsidR="00A34FB7">
          <w:rPr>
            <w:rFonts w:hint="eastAsia"/>
          </w:rPr>
          <w:t>，</w:t>
        </w:r>
      </w:ins>
      <w:del w:id="59" w:author="Wen Lijie" w:date="2015-04-27T22:06:00Z">
        <w:r w:rsidR="009B12BB" w:rsidDel="00A34FB7">
          <w:delText>。</w:delText>
        </w:r>
      </w:del>
      <w:r w:rsidR="009B12BB">
        <w:t>然而这两个模型的规模则</w:t>
      </w:r>
      <w:r w:rsidR="009B12BB">
        <w:rPr>
          <w:rFonts w:hint="eastAsia"/>
        </w:rPr>
        <w:t>十分</w:t>
      </w:r>
      <w:r w:rsidR="009B12BB">
        <w:t>不同：</w:t>
      </w:r>
      <w:ins w:id="60" w:author="Wen Lijie" w:date="2015-04-27T22:06:00Z">
        <w:r w:rsidR="00C623A5">
          <w:rPr>
            <w:rFonts w:hint="eastAsia"/>
          </w:rPr>
          <w:t>即</w:t>
        </w:r>
      </w:ins>
      <w:del w:id="61" w:author="Wen Lijie" w:date="2015-04-27T22:06:00Z">
        <w:r w:rsidR="009B12BB" w:rsidDel="00C623A5">
          <w:rPr>
            <w:rFonts w:hint="eastAsia"/>
          </w:rPr>
          <w:delText>如</w:delText>
        </w:r>
      </w:del>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e"/>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407684" w:rsidRDefault="00407684"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407684" w:rsidRDefault="00407684"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407684" w:rsidRPr="009B12BB" w:rsidRDefault="00407684" w:rsidP="009B12BB">
                            <w:pPr>
                              <w:jc w:val="center"/>
                              <w:rPr>
                                <w:sz w:val="22"/>
                              </w:rPr>
                            </w:pPr>
                            <w:bookmarkStart w:id="62" w:name="OLE_LINK48"/>
                            <w:bookmarkStart w:id="63" w:name="OLE_LINK49"/>
                            <w:bookmarkStart w:id="64"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62"/>
                            <w:bookmarkEnd w:id="63"/>
                            <w:bookmarkEnd w:id="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7" o:spid="_x0000_s1026"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" filled="f" stroked="f">
                <v:textbox>
                  <w:txbxContent>
                    <w:p w14:paraId="647A30A8" w14:textId="77777777" w:rsidR="00407684" w:rsidRDefault="00407684"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407684" w:rsidRDefault="00407684"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4">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407684" w:rsidRPr="009B12BB" w:rsidRDefault="00407684" w:rsidP="009B12BB">
                      <w:pPr>
                        <w:jc w:val="center"/>
                        <w:rPr>
                          <w:sz w:val="22"/>
                        </w:rPr>
                      </w:pPr>
                      <w:bookmarkStart w:id="65" w:name="OLE_LINK48"/>
                      <w:bookmarkStart w:id="66" w:name="OLE_LINK49"/>
                      <w:bookmarkStart w:id="67"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65"/>
                      <w:bookmarkEnd w:id="66"/>
                      <w:bookmarkEnd w:id="67"/>
                    </w:p>
                  </w:txbxContent>
                </v:textbox>
                <w10:wrap type="square"/>
              </v:shape>
            </w:pict>
          </mc:Fallback>
        </mc:AlternateContent>
      </w:r>
    </w:p>
    <w:p w14:paraId="1207C83A" w14:textId="77777777" w:rsidR="00C86C09" w:rsidRDefault="00C86C09" w:rsidP="00CB7FA8">
      <w:pPr>
        <w:pStyle w:val="ae"/>
        <w:spacing w:beforeLines="0" w:before="0" w:afterLines="0" w:after="0" w:line="400" w:lineRule="exact"/>
      </w:pPr>
    </w:p>
    <w:p w14:paraId="4F9920A0" w14:textId="77777777" w:rsidR="00C86C09" w:rsidRDefault="00C86C09" w:rsidP="00CB7FA8">
      <w:pPr>
        <w:pStyle w:val="ae"/>
        <w:spacing w:beforeLines="0" w:before="0" w:afterLines="0" w:after="0" w:line="400" w:lineRule="exact"/>
      </w:pPr>
    </w:p>
    <w:p w14:paraId="408585DF" w14:textId="77777777" w:rsidR="00CB7FA8" w:rsidRDefault="00CB7FA8" w:rsidP="00CB7FA8">
      <w:pPr>
        <w:pStyle w:val="ae"/>
        <w:spacing w:beforeLines="0" w:before="0" w:afterLines="0" w:after="0" w:line="400" w:lineRule="exact"/>
      </w:pPr>
    </w:p>
    <w:p w14:paraId="45F1E0F5" w14:textId="77777777" w:rsidR="00DE62B3" w:rsidDel="00824031" w:rsidRDefault="00DE62B3" w:rsidP="00CB7FA8">
      <w:pPr>
        <w:pStyle w:val="ae"/>
        <w:spacing w:beforeLines="0" w:before="0" w:afterLines="0" w:after="0" w:line="400" w:lineRule="exact"/>
        <w:rPr>
          <w:del w:id="65" w:author="Wen Lijie" w:date="2015-04-27T22:06:00Z"/>
        </w:rPr>
      </w:pPr>
    </w:p>
    <w:p w14:paraId="6B4FEC45" w14:textId="77777777" w:rsidR="00DE62B3" w:rsidRDefault="00DE62B3">
      <w:pPr>
        <w:pStyle w:val="ae"/>
        <w:spacing w:beforeLines="0" w:before="0" w:afterLines="0" w:after="0" w:line="400" w:lineRule="exact"/>
        <w:ind w:firstLineChars="0" w:firstLine="0"/>
        <w:pPrChange w:id="66" w:author="Wen Lijie" w:date="2015-04-27T22:06:00Z">
          <w:pPr>
            <w:pStyle w:val="ae"/>
            <w:spacing w:beforeLines="0" w:before="0" w:afterLines="0" w:after="0" w:line="400" w:lineRule="exact"/>
          </w:pPr>
        </w:pPrChange>
      </w:pPr>
    </w:p>
    <w:p w14:paraId="513FD0AD" w14:textId="3FA50786" w:rsidR="00C86C09" w:rsidDel="005666BB" w:rsidRDefault="00040389" w:rsidP="006B73D9">
      <w:pPr>
        <w:pStyle w:val="ae"/>
        <w:spacing w:beforeLines="0" w:before="0" w:afterLines="0" w:after="0" w:line="400" w:lineRule="exact"/>
        <w:rPr>
          <w:del w:id="67" w:author="Wen Lijie" w:date="2015-04-27T22:10:00Z"/>
        </w:rPr>
      </w:pPr>
      <w:r>
        <w:rPr>
          <w:noProof/>
        </w:rPr>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407684" w:rsidRDefault="00407684"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407684" w:rsidRDefault="00407684"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6">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407684" w:rsidRPr="00040389" w:rsidRDefault="00407684"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w:t>
                            </w:r>
                            <w:del w:id="68" w:author="Wen Lijie" w:date="2015-04-27T22:08:00Z">
                              <w:r w:rsidDel="006A3120">
                                <w:rPr>
                                  <w:sz w:val="22"/>
                                </w:rPr>
                                <w:delText>顺序结构</w:delText>
                              </w:r>
                            </w:del>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27"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" stroked="f">
                <v:textbox style="mso-fit-shape-to-text:t">
                  <w:txbxContent>
                    <w:p w14:paraId="353BD2EF" w14:textId="77777777" w:rsidR="00407684" w:rsidRDefault="00407684"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407684" w:rsidRDefault="00407684"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407684" w:rsidRPr="00040389" w:rsidRDefault="00407684"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w:t>
                      </w:r>
                      <w:del w:id="72" w:author="Wen Lijie" w:date="2015-04-27T22:08:00Z">
                        <w:r w:rsidDel="006A3120">
                          <w:rPr>
                            <w:sz w:val="22"/>
                          </w:rPr>
                          <w:delText>顺序结构</w:delText>
                        </w:r>
                      </w:del>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w:t>
      </w:r>
      <w:del w:id="69" w:author="Wen Lijie" w:date="2015-04-27T22:08:00Z">
        <w:r w:rsidR="00B86161" w:rsidDel="00356A8E">
          <w:delText>为</w:delText>
        </w:r>
        <w:r w:rsidR="00B86161" w:rsidRPr="00B86161" w:rsidDel="00356A8E">
          <w:rPr>
            <w:i/>
          </w:rPr>
          <w:delText>并行分开</w:delText>
        </w:r>
      </w:del>
      <w:ins w:id="70" w:author="Wen Lijie" w:date="2015-04-27T22:08:00Z">
        <w:r w:rsidR="00356A8E">
          <w:t>为</w:t>
        </w:r>
        <w:r w:rsidR="00356A8E" w:rsidRPr="00B86161">
          <w:rPr>
            <w:i/>
          </w:rPr>
          <w:t>并行</w:t>
        </w:r>
        <w:r w:rsidR="00356A8E">
          <w:rPr>
            <w:rFonts w:hint="eastAsia"/>
            <w:i/>
          </w:rPr>
          <w:t>分裂</w:t>
        </w:r>
      </w:ins>
      <w:del w:id="71" w:author="Wen Lijie" w:date="2015-04-27T22:08:00Z">
        <w:r w:rsidR="00B86161" w:rsidDel="00356A8E">
          <w:rPr>
            <w:rFonts w:hint="eastAsia"/>
          </w:rPr>
          <w:delText>，</w:delText>
        </w:r>
      </w:del>
      <w:ins w:id="72" w:author="Wen Lijie" w:date="2015-04-27T22:08:00Z">
        <w:r w:rsidR="00356A8E">
          <w:rPr>
            <w:rFonts w:hint="eastAsia"/>
          </w:rPr>
          <w:t>、</w:t>
        </w:r>
      </w:ins>
      <w:r w:rsidR="00B86161" w:rsidRPr="00B86161">
        <w:rPr>
          <w:rFonts w:hint="eastAsia"/>
          <w:i/>
        </w:rPr>
        <w:t>并行合并</w:t>
      </w:r>
      <w:del w:id="73" w:author="Wen Lijie" w:date="2015-04-27T22:08:00Z">
        <w:r w:rsidR="00B86161" w:rsidDel="00356A8E">
          <w:rPr>
            <w:rFonts w:hint="eastAsia"/>
          </w:rPr>
          <w:delText>，</w:delText>
        </w:r>
      </w:del>
      <w:ins w:id="74" w:author="Wen Lijie" w:date="2015-04-27T22:08:00Z">
        <w:r w:rsidR="00356A8E">
          <w:rPr>
            <w:rFonts w:hint="eastAsia"/>
          </w:rPr>
          <w:t>、</w:t>
        </w:r>
      </w:ins>
      <w:del w:id="75" w:author="Wen Lijie" w:date="2015-04-27T22:08:00Z">
        <w:r w:rsidR="00B86161" w:rsidRPr="00B86161" w:rsidDel="00356A8E">
          <w:rPr>
            <w:rFonts w:hint="eastAsia"/>
            <w:i/>
          </w:rPr>
          <w:delText>选择分开</w:delText>
        </w:r>
        <w:r w:rsidR="00B86161" w:rsidDel="00356A8E">
          <w:rPr>
            <w:rFonts w:hint="eastAsia"/>
          </w:rPr>
          <w:delText>和</w:delText>
        </w:r>
        <w:r w:rsidR="00B86161" w:rsidRPr="00B86161" w:rsidDel="00356A8E">
          <w:rPr>
            <w:rFonts w:hint="eastAsia"/>
            <w:i/>
          </w:rPr>
          <w:delText>选择合并</w:delText>
        </w:r>
      </w:del>
      <w:ins w:id="76" w:author="Wen Lijie" w:date="2015-04-27T22:08:00Z">
        <w:r w:rsidR="00356A8E" w:rsidRPr="00B86161">
          <w:rPr>
            <w:rFonts w:hint="eastAsia"/>
            <w:i/>
          </w:rPr>
          <w:t>选择</w:t>
        </w:r>
        <w:r w:rsidR="00356A8E">
          <w:rPr>
            <w:rFonts w:hint="eastAsia"/>
            <w:i/>
          </w:rPr>
          <w:t>分裂</w:t>
        </w:r>
        <w:r w:rsidR="00356A8E">
          <w:rPr>
            <w:rFonts w:hint="eastAsia"/>
          </w:rPr>
          <w:t>和</w:t>
        </w:r>
        <w:r w:rsidR="00356A8E" w:rsidRPr="00B86161">
          <w:rPr>
            <w:rFonts w:hint="eastAsia"/>
            <w:i/>
          </w:rPr>
          <w:t>选择合并</w:t>
        </w:r>
      </w:ins>
      <w:r w:rsidR="00B86161">
        <w:rPr>
          <w:rFonts w:hint="eastAsia"/>
        </w:rPr>
        <w:t>。</w:t>
      </w:r>
      <w:r w:rsidR="00415D09">
        <w:t>第二条标准将诸如</w:t>
      </w:r>
      <w:r w:rsidR="00415D09" w:rsidRPr="00415D09">
        <w:rPr>
          <w:i/>
        </w:rPr>
        <w:lastRenderedPageBreak/>
        <w:t>并行分支个数</w:t>
      </w:r>
      <w:ins w:id="77" w:author="Wen Lijie" w:date="2015-04-27T22:08:00Z">
        <w:r w:rsidR="00B42A9D">
          <w:rPr>
            <w:rFonts w:hint="eastAsia"/>
            <w:i/>
          </w:rPr>
          <w:t>、</w:t>
        </w:r>
      </w:ins>
      <w:del w:id="78" w:author="Wen Lijie" w:date="2015-04-27T22:08:00Z">
        <w:r w:rsidR="00415D09" w:rsidDel="00B42A9D">
          <w:rPr>
            <w:i/>
          </w:rPr>
          <w:delText>，</w:delText>
        </w:r>
      </w:del>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w:t>
      </w:r>
      <w:ins w:id="79" w:author="Wen Lijie" w:date="2015-04-27T22:09:00Z">
        <w:r w:rsidR="00A07CC4">
          <w:rPr>
            <w:rFonts w:hint="eastAsia"/>
          </w:rPr>
          <w:t>。</w:t>
        </w:r>
      </w:ins>
      <w:del w:id="80" w:author="Wen Lijie" w:date="2015-04-27T22:09:00Z">
        <w:r w:rsidR="007E02F2" w:rsidDel="00A07CC4">
          <w:rPr>
            <w:rFonts w:hint="eastAsia"/>
          </w:rPr>
          <w:delText>.</w:delText>
        </w:r>
      </w:del>
      <w:r w:rsidR="007E02F2">
        <w:rPr>
          <w:rFonts w:hint="eastAsia"/>
        </w:rPr>
        <w:t>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EA2130">
      <w:pPr>
        <w:pStyle w:val="ae"/>
        <w:spacing w:beforeLines="0" w:before="0" w:afterLines="0" w:after="0" w:line="400" w:lineRule="exact"/>
      </w:pPr>
    </w:p>
    <w:p w14:paraId="3A6C2B50" w14:textId="77777777" w:rsidR="00440344" w:rsidRDefault="00440344" w:rsidP="00BD4768">
      <w:pPr>
        <w:pStyle w:val="32"/>
        <w:numPr>
          <w:ilvl w:val="2"/>
          <w:numId w:val="7"/>
        </w:numPr>
      </w:pPr>
      <w:bookmarkStart w:id="81" w:name="_Toc415228188"/>
      <w:r>
        <w:rPr>
          <w:rFonts w:hint="eastAsia"/>
        </w:rPr>
        <w:t>选取</w:t>
      </w:r>
      <w:r>
        <w:t>的</w:t>
      </w:r>
      <w:r>
        <w:rPr>
          <w:rFonts w:hint="eastAsia"/>
        </w:rPr>
        <w:t>特征</w:t>
      </w:r>
      <w:bookmarkEnd w:id="81"/>
    </w:p>
    <w:p w14:paraId="62C67048" w14:textId="5EE67977" w:rsidR="00415D09" w:rsidRDefault="00415D09" w:rsidP="006B73D9">
      <w:pPr>
        <w:pStyle w:val="ae"/>
        <w:spacing w:beforeLines="0" w:before="0" w:afterLines="0" w:after="0" w:line="400" w:lineRule="exact"/>
      </w:pPr>
      <w:r>
        <w:t>基于上面提到的两个模型特征</w:t>
      </w:r>
      <w:ins w:id="82" w:author="Wen Lijie" w:date="2015-04-27T22:11:00Z">
        <w:r w:rsidR="00EA2130">
          <w:rPr>
            <w:rFonts w:hint="eastAsia"/>
          </w:rPr>
          <w:t>选择</w:t>
        </w:r>
      </w:ins>
      <w:r>
        <w:rPr>
          <w:rFonts w:hint="eastAsia"/>
        </w:rPr>
        <w:t>标准</w:t>
      </w:r>
      <w:r w:rsidR="00E74AB6">
        <w:rPr>
          <w:rFonts w:hint="eastAsia"/>
        </w:rPr>
        <w:t>，</w:t>
      </w:r>
      <w:del w:id="83" w:author="Wen Lijie" w:date="2015-04-27T22:11:00Z">
        <w:r w:rsidR="00E74AB6" w:rsidDel="00EA2130">
          <w:rPr>
            <w:rFonts w:hint="eastAsia"/>
          </w:rPr>
          <w:delText>本文</w:delText>
        </w:r>
      </w:del>
      <w:r w:rsidR="00E74AB6">
        <w:rPr>
          <w:rFonts w:hint="eastAsia"/>
        </w:rPr>
        <w:t>分析</w:t>
      </w:r>
      <w:ins w:id="84" w:author="Wen Lijie" w:date="2015-04-27T22:11:00Z">
        <w:r w:rsidR="00EA2130">
          <w:rPr>
            <w:rFonts w:hint="eastAsia"/>
          </w:rPr>
          <w:t>了</w:t>
        </w:r>
      </w:ins>
      <w:r w:rsidR="00E74AB6">
        <w:rPr>
          <w:rFonts w:hint="eastAsia"/>
        </w:rPr>
        <w:t>描述业务流程模型的48维特征，最后保留了六个特征</w:t>
      </w:r>
      <w:r>
        <w:t>:</w:t>
      </w:r>
    </w:p>
    <w:p w14:paraId="71CE5A49" w14:textId="77777777" w:rsidR="00415D09" w:rsidRDefault="00415D09" w:rsidP="00BD4768">
      <w:pPr>
        <w:pStyle w:val="ae"/>
        <w:numPr>
          <w:ilvl w:val="0"/>
          <w:numId w:val="17"/>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e"/>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e"/>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85" w:name="OLE_LINK8"/>
      <w:bookmarkStart w:id="86" w:name="OLE_LINK9"/>
      <w:r w:rsidR="00832C8F">
        <w:t>的</w:t>
      </w:r>
      <w:bookmarkEnd w:id="85"/>
      <w:bookmarkEnd w:id="86"/>
      <w:r w:rsidR="00832C8F">
        <w:t>个数</w:t>
      </w:r>
      <w:r w:rsidR="00832C8F">
        <w:rPr>
          <w:rFonts w:hint="eastAsia"/>
        </w:rPr>
        <w:t>；</w:t>
      </w:r>
    </w:p>
    <w:p w14:paraId="0511285C" w14:textId="77777777" w:rsidR="00415D09" w:rsidRDefault="00415D09" w:rsidP="00BD4768">
      <w:pPr>
        <w:pStyle w:val="ae"/>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e"/>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e"/>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64D6065A" w:rsidR="00440344" w:rsidRDefault="00440344" w:rsidP="00BD4768">
      <w:pPr>
        <w:pStyle w:val="2"/>
        <w:numPr>
          <w:ilvl w:val="1"/>
          <w:numId w:val="8"/>
        </w:numPr>
      </w:pPr>
      <w:bookmarkStart w:id="87" w:name="_Toc415228189"/>
      <w:commentRangeStart w:id="88"/>
      <w:r>
        <w:t>一组通用的</w:t>
      </w:r>
      <w:del w:id="89" w:author="Wen Lijie" w:date="2015-04-27T22:10:00Z">
        <w:r w:rsidDel="009E7F7F">
          <w:delText>重要</w:delText>
        </w:r>
      </w:del>
      <w:ins w:id="90" w:author="Wen Lijie" w:date="2015-04-27T22:10:00Z">
        <w:r w:rsidR="009E7F7F">
          <w:rPr>
            <w:rFonts w:hint="eastAsia"/>
          </w:rPr>
          <w:t>典型</w:t>
        </w:r>
      </w:ins>
      <w:r>
        <w:t>参考模型集合</w:t>
      </w:r>
      <w:bookmarkEnd w:id="87"/>
      <w:commentRangeEnd w:id="88"/>
      <w:r w:rsidR="009E7F7F">
        <w:rPr>
          <w:rStyle w:val="af4"/>
          <w:rFonts w:asciiTheme="minorHAnsi" w:eastAsiaTheme="minorEastAsia" w:hAnsiTheme="minorHAnsi" w:cstheme="minorBidi"/>
          <w:bCs w:val="0"/>
        </w:rPr>
        <w:commentReference w:id="88"/>
      </w:r>
    </w:p>
    <w:p w14:paraId="643A05AD" w14:textId="77777777" w:rsidR="006B73D9" w:rsidRDefault="004671E5">
      <w:pPr>
        <w:pStyle w:val="ae"/>
        <w:spacing w:beforeLines="0" w:before="0" w:afterLines="0" w:after="0" w:line="400" w:lineRule="exact"/>
        <w:pPrChange w:id="91" w:author="Wen Lijie" w:date="2015-04-27T22:12:00Z">
          <w:pPr>
            <w:pStyle w:val="ae"/>
            <w:spacing w:before="120" w:after="120"/>
          </w:pPr>
        </w:pPrChange>
      </w:pPr>
      <w:r>
        <w:t>我们手工构造了</w:t>
      </w:r>
      <w:r>
        <w:rPr>
          <w:rFonts w:hint="eastAsia"/>
        </w:rPr>
        <w:t>60个模型来作为这组通用的重要参考模型集合。受上一节中的6个从流程挖掘方面描述流程模型</w:t>
      </w:r>
      <w:del w:id="92" w:author="Wen Lijie" w:date="2015-04-27T22:12:00Z">
        <w:r w:rsidDel="00787A16">
          <w:rPr>
            <w:rFonts w:hint="eastAsia"/>
          </w:rPr>
          <w:delText>的</w:delText>
        </w:r>
      </w:del>
      <w:r>
        <w:rPr>
          <w:rFonts w:hint="eastAsia"/>
        </w:rPr>
        <w:t>特征的启发，</w:t>
      </w:r>
      <w:del w:id="93" w:author="Wen Lijie" w:date="2015-04-27T22:12:00Z">
        <w:r w:rsidDel="00787A16">
          <w:rPr>
            <w:rFonts w:hint="eastAsia"/>
          </w:rPr>
          <w:delText>我们</w:delText>
        </w:r>
      </w:del>
      <w:r>
        <w:rPr>
          <w:rFonts w:hint="eastAsia"/>
        </w:rPr>
        <w:t>针对每个模型特征构建了10个流程模型。</w:t>
      </w:r>
    </w:p>
    <w:p w14:paraId="20F8A720" w14:textId="30FE8262" w:rsidR="004671E5" w:rsidRDefault="004671E5">
      <w:pPr>
        <w:pStyle w:val="ae"/>
        <w:spacing w:beforeLines="0" w:before="0" w:afterLines="0" w:after="0" w:line="400" w:lineRule="exact"/>
        <w:pPrChange w:id="94" w:author="Wen Lijie" w:date="2015-04-27T22:12:00Z">
          <w:pPr>
            <w:pStyle w:val="ae"/>
            <w:spacing w:before="120" w:after="120"/>
          </w:pPr>
        </w:pPrChange>
      </w:pPr>
      <w:commentRangeStart w:id="95"/>
      <w:r>
        <w:t>图</w:t>
      </w:r>
      <w:r>
        <w:rPr>
          <w:rFonts w:hint="eastAsia"/>
        </w:rPr>
        <w:t>4.4(a)-(f)</w:t>
      </w:r>
      <w:commentRangeEnd w:id="95"/>
      <w:r w:rsidR="000D669A">
        <w:rPr>
          <w:rStyle w:val="af4"/>
          <w:rFonts w:asciiTheme="minorHAnsi" w:hAnsiTheme="minorHAnsi"/>
        </w:rPr>
        <w:commentReference w:id="95"/>
      </w:r>
      <w:r>
        <w:rPr>
          <w:rFonts w:hint="eastAsia"/>
        </w:rPr>
        <w:t>分别展示了这六个模型子集的基本属性：分别测量了每个模型子集的</w:t>
      </w:r>
      <w:r w:rsidRPr="00A758E1">
        <w:rPr>
          <w:rFonts w:hint="eastAsia"/>
          <w:i/>
        </w:rPr>
        <w:t>变迁数目</w:t>
      </w:r>
      <w:del w:id="96" w:author="Wen Lijie" w:date="2015-04-27T22:13:00Z">
        <w:r w:rsidDel="003343C6">
          <w:rPr>
            <w:rFonts w:hint="eastAsia"/>
          </w:rPr>
          <w:delText>，</w:delText>
        </w:r>
      </w:del>
      <w:ins w:id="97" w:author="Wen Lijie" w:date="2015-04-27T22:13:00Z">
        <w:r w:rsidR="003343C6">
          <w:rPr>
            <w:rFonts w:hint="eastAsia"/>
          </w:rPr>
          <w:t>、</w:t>
        </w:r>
      </w:ins>
      <w:r w:rsidRPr="00A758E1">
        <w:rPr>
          <w:rFonts w:hint="eastAsia"/>
          <w:i/>
        </w:rPr>
        <w:t>库所数目</w:t>
      </w:r>
      <w:del w:id="98" w:author="Wen Lijie" w:date="2015-04-27T22:13:00Z">
        <w:r w:rsidDel="003343C6">
          <w:rPr>
            <w:rFonts w:hint="eastAsia"/>
          </w:rPr>
          <w:delText>，</w:delText>
        </w:r>
      </w:del>
      <w:ins w:id="99" w:author="Wen Lijie" w:date="2015-04-27T22:13:00Z">
        <w:r w:rsidR="003343C6">
          <w:rPr>
            <w:rFonts w:hint="eastAsia"/>
          </w:rPr>
          <w:t>、</w:t>
        </w:r>
      </w:ins>
      <w:r w:rsidRPr="00A758E1">
        <w:rPr>
          <w:rFonts w:hint="eastAsia"/>
          <w:i/>
        </w:rPr>
        <w:t>边数目</w:t>
      </w:r>
      <w:r>
        <w:rPr>
          <w:rFonts w:hint="eastAsia"/>
        </w:rPr>
        <w:t>以及子集对应的模型特征。如对于不可见任务子集，</w:t>
      </w:r>
      <w:del w:id="100" w:author="Wen Lijie" w:date="2015-04-27T22:13:00Z">
        <w:r w:rsidDel="00787675">
          <w:rPr>
            <w:rFonts w:hint="eastAsia"/>
          </w:rPr>
          <w:delText>我们</w:delText>
        </w:r>
      </w:del>
      <w:r>
        <w:rPr>
          <w:rFonts w:hint="eastAsia"/>
        </w:rPr>
        <w:t>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d"/>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101" w:name="_Toc415053556"/>
      <w:bookmarkStart w:id="102" w:name="_Toc415054603"/>
      <w:bookmarkStart w:id="103" w:name="_Toc415147087"/>
      <w:bookmarkStart w:id="104" w:name="_Toc415228190"/>
      <w:bookmarkEnd w:id="101"/>
      <w:bookmarkEnd w:id="102"/>
      <w:bookmarkEnd w:id="103"/>
      <w:bookmarkEnd w:id="104"/>
    </w:p>
    <w:p w14:paraId="19F9CB8A" w14:textId="4198DF8E" w:rsidR="00440344" w:rsidDel="0000382F" w:rsidRDefault="00440344" w:rsidP="00BD4768">
      <w:pPr>
        <w:pStyle w:val="32"/>
        <w:numPr>
          <w:ilvl w:val="2"/>
          <w:numId w:val="7"/>
        </w:numPr>
        <w:rPr>
          <w:del w:id="105" w:author="Wen Lijie" w:date="2015-04-27T22:13:00Z"/>
        </w:rPr>
      </w:pPr>
      <w:bookmarkStart w:id="106" w:name="_Toc415228191"/>
      <w:del w:id="107" w:author="Wen Lijie" w:date="2015-04-27T22:13:00Z">
        <w:r w:rsidDel="0000382F">
          <w:delText>模型集合概述</w:delText>
        </w:r>
        <w:bookmarkEnd w:id="106"/>
      </w:del>
    </w:p>
    <w:p w14:paraId="1F023BE3" w14:textId="45B9C963" w:rsidR="001010CA" w:rsidDel="0000382F" w:rsidRDefault="004574AB" w:rsidP="00280661">
      <w:pPr>
        <w:pStyle w:val="ae"/>
        <w:spacing w:before="120" w:after="120"/>
        <w:rPr>
          <w:del w:id="108" w:author="Wen Lijie" w:date="2015-04-27T22:13:00Z"/>
        </w:rPr>
        <w:pPrChange w:id="109" w:author="Wen Lijie" w:date="2015-04-27T22:39:00Z">
          <w:pPr>
            <w:pStyle w:val="ae"/>
            <w:spacing w:before="120" w:after="120"/>
          </w:pPr>
        </w:pPrChange>
      </w:pPr>
      <w:del w:id="110" w:author="Wen Lijie" w:date="2015-04-27T22:13:00Z">
        <w:r w:rsidRPr="004574AB" w:rsidDel="0000382F">
          <w:rPr>
            <w:rFonts w:hint="eastAsia"/>
            <w:highlight w:val="yellow"/>
          </w:rPr>
          <w:delText>感觉</w:delText>
        </w:r>
        <w:r w:rsidRPr="004574AB" w:rsidDel="0000382F">
          <w:rPr>
            <w:highlight w:val="yellow"/>
          </w:rPr>
          <w:delText>这一届就没有必要了？</w:delText>
        </w:r>
      </w:del>
    </w:p>
    <w:p w14:paraId="33C02345" w14:textId="77777777" w:rsidR="00440344" w:rsidRDefault="00440344" w:rsidP="00BD4768">
      <w:pPr>
        <w:pStyle w:val="32"/>
        <w:numPr>
          <w:ilvl w:val="2"/>
          <w:numId w:val="7"/>
        </w:numPr>
      </w:pPr>
      <w:bookmarkStart w:id="111" w:name="_Toc415228192"/>
      <w:r>
        <w:t>不可见任务</w:t>
      </w:r>
      <w:bookmarkEnd w:id="111"/>
    </w:p>
    <w:p w14:paraId="6D15E38F" w14:textId="3C5A98BA" w:rsidR="00F1490B" w:rsidRPr="003C2991" w:rsidRDefault="00F1490B" w:rsidP="009A0D74">
      <w:pPr>
        <w:pStyle w:val="ae"/>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ins w:id="112" w:author="Wen Lijie" w:date="2015-04-27T22:18:00Z">
        <w:r w:rsidR="00282A0E">
          <w:rPr>
            <w:rFonts w:hint="eastAsia"/>
          </w:rPr>
          <w:t>需要根据</w:t>
        </w:r>
      </w:ins>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w:t>
      </w:r>
      <w:r w:rsidR="003C2991">
        <w:rPr>
          <w:rFonts w:hint="eastAsia"/>
        </w:rPr>
        <w:lastRenderedPageBreak/>
        <w:t>程模型。因为不可见任务并不保存在事件日志中，所以在图4.5所能产生的事件日志中，存在一些任务T</w:t>
      </w:r>
      <w:r w:rsidR="003C2991">
        <w:t>5</w:t>
      </w:r>
      <w:ins w:id="113" w:author="Wen Lijie" w:date="2015-04-27T22:18:00Z">
        <w:r w:rsidR="001E4B85">
          <w:rPr>
            <w:rFonts w:hint="eastAsia"/>
          </w:rPr>
          <w:t>、</w:t>
        </w:r>
      </w:ins>
      <w:r w:rsidR="003C2991">
        <w:t>T6直接相连</w:t>
      </w:r>
      <w:ins w:id="114" w:author="Wen Lijie" w:date="2015-04-27T22:18:00Z">
        <w:r w:rsidR="001E4B85">
          <w:rPr>
            <w:rFonts w:hint="eastAsia"/>
          </w:rPr>
          <w:t>（即T</w:t>
        </w:r>
      </w:ins>
      <w:ins w:id="115" w:author="Wen Lijie" w:date="2015-04-27T22:19:00Z">
        <w:r w:rsidR="001E4B85">
          <w:rPr>
            <w:rFonts w:hint="eastAsia"/>
          </w:rPr>
          <w:t>5T6这样的片段</w:t>
        </w:r>
      </w:ins>
      <w:ins w:id="116" w:author="Wen Lijie" w:date="2015-04-27T22:18:00Z">
        <w:r w:rsidR="001E4B85">
          <w:rPr>
            <w:rFonts w:hint="eastAsia"/>
          </w:rPr>
          <w:t>）</w:t>
        </w:r>
      </w:ins>
      <w:r w:rsidR="003C2991">
        <w:t>的</w:t>
      </w:r>
      <w:r w:rsidR="003C2991">
        <w:rPr>
          <w:rFonts w:hint="eastAsia"/>
        </w:rPr>
        <w:t>轨迹。</w:t>
      </w:r>
    </w:p>
    <w:p w14:paraId="7BC7C873" w14:textId="77777777" w:rsidR="0086471E" w:rsidRDefault="003C2991" w:rsidP="0086471E">
      <w:pPr>
        <w:pStyle w:val="ae"/>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Del="00003145" w:rsidRDefault="003C2991" w:rsidP="003C2991">
      <w:pPr>
        <w:jc w:val="center"/>
        <w:rPr>
          <w:del w:id="117" w:author="Wen Lijie" w:date="2015-04-27T22:22:00Z"/>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pPr>
        <w:jc w:val="center"/>
        <w:pPrChange w:id="118" w:author="Wen Lijie" w:date="2015-04-27T22:22:00Z">
          <w:pPr>
            <w:pStyle w:val="ae"/>
            <w:spacing w:before="120" w:after="120"/>
            <w:ind w:firstLineChars="0" w:firstLine="0"/>
          </w:pPr>
        </w:pPrChange>
      </w:pPr>
    </w:p>
    <w:p w14:paraId="30170F93" w14:textId="77777777" w:rsidR="00440344" w:rsidRDefault="00440344" w:rsidP="00BD4768">
      <w:pPr>
        <w:pStyle w:val="32"/>
        <w:numPr>
          <w:ilvl w:val="2"/>
          <w:numId w:val="7"/>
        </w:numPr>
      </w:pPr>
      <w:bookmarkStart w:id="119" w:name="_Toc415228193"/>
      <w:r>
        <w:t>重名任务</w:t>
      </w:r>
      <w:bookmarkEnd w:id="119"/>
    </w:p>
    <w:p w14:paraId="7FBD4819" w14:textId="77777777" w:rsidR="005F17F2" w:rsidRDefault="009A0D74" w:rsidP="005F17F2">
      <w:pPr>
        <w:pStyle w:val="ae"/>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pPr>
        <w:pStyle w:val="ae"/>
        <w:spacing w:before="120" w:after="120"/>
        <w:ind w:firstLineChars="0" w:firstLine="0"/>
        <w:pPrChange w:id="120" w:author="Wen Lijie" w:date="2015-04-27T22:20:00Z">
          <w:pPr>
            <w:pStyle w:val="ae"/>
            <w:spacing w:before="120" w:after="120"/>
          </w:pPr>
        </w:pPrChange>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Del="00003145" w:rsidRDefault="005F17F2" w:rsidP="005F17F2">
      <w:pPr>
        <w:jc w:val="center"/>
        <w:rPr>
          <w:del w:id="121" w:author="Wen Lijie" w:date="2015-04-27T22:22:00Z"/>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pPr>
        <w:jc w:val="center"/>
        <w:pPrChange w:id="122" w:author="Wen Lijie" w:date="2015-04-27T22:22:00Z">
          <w:pPr>
            <w:pStyle w:val="ae"/>
            <w:spacing w:before="120" w:after="120"/>
          </w:pPr>
        </w:pPrChange>
      </w:pPr>
    </w:p>
    <w:p w14:paraId="5BC2BD89" w14:textId="77777777" w:rsidR="00440344" w:rsidRDefault="00440344" w:rsidP="00BD4768">
      <w:pPr>
        <w:pStyle w:val="32"/>
        <w:numPr>
          <w:ilvl w:val="2"/>
          <w:numId w:val="7"/>
        </w:numPr>
      </w:pPr>
      <w:bookmarkStart w:id="123" w:name="_Toc415228194"/>
      <w:r>
        <w:t>非自由选择</w:t>
      </w:r>
      <w:bookmarkEnd w:id="123"/>
    </w:p>
    <w:p w14:paraId="58EE23A2" w14:textId="6A8D5863" w:rsidR="005F17F2" w:rsidRDefault="000611BA">
      <w:pPr>
        <w:pStyle w:val="ae"/>
        <w:spacing w:beforeLines="0" w:before="0" w:afterLines="0" w:after="0" w:line="400" w:lineRule="exact"/>
        <w:pPrChange w:id="124" w:author="Wen Lijie" w:date="2015-04-27T22:24:00Z">
          <w:pPr>
            <w:pStyle w:val="ae"/>
            <w:spacing w:before="120" w:after="120"/>
          </w:pPr>
        </w:pPrChange>
      </w:pPr>
      <w:r>
        <w:t>非自由选择结构是指流程模型中存在一对变迁</w:t>
      </w:r>
      <w:r>
        <w:rPr>
          <w:rFonts w:hint="eastAsia"/>
        </w:rPr>
        <w:t>，</w:t>
      </w:r>
      <w:del w:id="125" w:author="Wen Lijie" w:date="2015-04-27T22:23:00Z">
        <w:r w:rsidDel="003848A2">
          <w:rPr>
            <w:rFonts w:hint="eastAsia"/>
          </w:rPr>
          <w:delText>他们</w:delText>
        </w:r>
      </w:del>
      <w:ins w:id="126" w:author="Wen Lijie" w:date="2015-04-27T22:23:00Z">
        <w:r w:rsidR="003848A2">
          <w:rPr>
            <w:rFonts w:hint="eastAsia"/>
          </w:rPr>
          <w:t>它们</w:t>
        </w:r>
      </w:ins>
      <w:r>
        <w:rPr>
          <w:rFonts w:hint="eastAsia"/>
        </w:rPr>
        <w:t>的输入库所</w:t>
      </w:r>
      <w:ins w:id="127" w:author="Wen Lijie" w:date="2015-04-27T22:23:00Z">
        <w:r w:rsidR="0045598D">
          <w:rPr>
            <w:rFonts w:hint="eastAsia"/>
          </w:rPr>
          <w:t>集合</w:t>
        </w:r>
      </w:ins>
      <w:r>
        <w:rPr>
          <w:rFonts w:hint="eastAsia"/>
        </w:rPr>
        <w:t>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w:t>
      </w:r>
      <w:ins w:id="128" w:author="Wen Lijie" w:date="2015-04-27T22:23:00Z">
        <w:r w:rsidR="008704FF">
          <w:rPr>
            <w:rFonts w:hint="eastAsia"/>
          </w:rPr>
          <w:t>集合</w:t>
        </w:r>
      </w:ins>
      <w:r w:rsidR="00332515">
        <w:t>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ins w:id="129" w:author="Wen Lijie" w:date="2015-04-27T22:23:00Z">
        <w:r w:rsidR="008704FF">
          <w:rPr>
            <w:rFonts w:hint="eastAsia"/>
          </w:rPr>
          <w:t>、</w:t>
        </w:r>
      </w:ins>
      <w:del w:id="130" w:author="Wen Lijie" w:date="2015-04-27T22:23:00Z">
        <w:r w:rsidR="00834328" w:rsidDel="008704FF">
          <w:delText>,</w:delText>
        </w:r>
      </w:del>
      <w:r w:rsidR="00834328">
        <w:rPr>
          <w:rFonts w:hint="eastAsia"/>
        </w:rPr>
        <w:t>P</w:t>
      </w:r>
      <w:r w:rsidR="00834328">
        <w:t>2</w:t>
      </w:r>
      <w:ins w:id="131" w:author="Wen Lijie" w:date="2015-04-27T22:23:00Z">
        <w:r w:rsidR="008704FF">
          <w:rPr>
            <w:rFonts w:hint="eastAsia"/>
          </w:rPr>
          <w:t>、</w:t>
        </w:r>
      </w:ins>
      <w:del w:id="132" w:author="Wen Lijie" w:date="2015-04-27T22:23:00Z">
        <w:r w:rsidR="00834328" w:rsidDel="008704FF">
          <w:delText>,</w:delText>
        </w:r>
      </w:del>
      <w:r w:rsidR="00834328">
        <w:t>P3以及变迁T3</w:t>
      </w:r>
      <w:ins w:id="133" w:author="Wen Lijie" w:date="2015-04-27T22:24:00Z">
        <w:r w:rsidR="008704FF">
          <w:rPr>
            <w:rFonts w:hint="eastAsia"/>
          </w:rPr>
          <w:t>、</w:t>
        </w:r>
      </w:ins>
      <w:del w:id="134" w:author="Wen Lijie" w:date="2015-04-27T22:24:00Z">
        <w:r w:rsidR="00834328" w:rsidDel="008704FF">
          <w:delText>,</w:delText>
        </w:r>
      </w:del>
      <w:r w:rsidR="00834328">
        <w:t>T4构成了一组非自由选择结构，即当T2执行以后</w:t>
      </w:r>
      <w:r w:rsidR="00834328">
        <w:rPr>
          <w:rFonts w:hint="eastAsia"/>
        </w:rPr>
        <w:t>，</w:t>
      </w:r>
      <w:r w:rsidR="00834328">
        <w:t>接下来执行T3还是</w:t>
      </w:r>
      <w:r w:rsidR="00834328">
        <w:rPr>
          <w:rFonts w:hint="eastAsia"/>
        </w:rPr>
        <w:t>T4是取决于P</w:t>
      </w:r>
      <w:r w:rsidR="00834328">
        <w:t>2和P3</w:t>
      </w:r>
      <w:del w:id="135" w:author="Wen Lijie" w:date="2015-04-27T22:24:00Z">
        <w:r w:rsidR="00834328" w:rsidDel="00397A68">
          <w:delText>的</w:delText>
        </w:r>
      </w:del>
      <w:ins w:id="136" w:author="Wen Lijie" w:date="2015-04-27T22:24:00Z">
        <w:r w:rsidR="00397A68">
          <w:rPr>
            <w:rFonts w:hint="eastAsia"/>
          </w:rPr>
          <w:t>中</w:t>
        </w:r>
      </w:ins>
      <w:r w:rsidR="00834328">
        <w:t>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pPr>
        <w:pStyle w:val="ae"/>
        <w:spacing w:before="120" w:after="120"/>
        <w:ind w:firstLineChars="0" w:firstLine="0"/>
        <w:pPrChange w:id="137" w:author="Wen Lijie" w:date="2015-04-27T22:24:00Z">
          <w:pPr>
            <w:pStyle w:val="ae"/>
            <w:spacing w:before="120" w:after="120"/>
          </w:pPr>
        </w:pPrChange>
      </w:pPr>
      <w:r>
        <w:rPr>
          <w:noProof/>
        </w:rPr>
        <w:lastRenderedPageBreak/>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2"/>
        <w:numPr>
          <w:ilvl w:val="2"/>
          <w:numId w:val="7"/>
        </w:numPr>
      </w:pPr>
      <w:bookmarkStart w:id="138" w:name="_Toc415228195"/>
      <w:r>
        <w:t>非结构化</w:t>
      </w:r>
      <w:r w:rsidR="00440344">
        <w:t>循环</w:t>
      </w:r>
      <w:bookmarkEnd w:id="138"/>
    </w:p>
    <w:p w14:paraId="6848B94D" w14:textId="4BA56197" w:rsidR="007A74EB" w:rsidRDefault="007A74EB" w:rsidP="00186B0C">
      <w:pPr>
        <w:pStyle w:val="ae"/>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w:t>
      </w:r>
      <w:ins w:id="139" w:author="Wen Lijie" w:date="2015-04-27T22:26:00Z">
        <w:r w:rsidR="00FA2A41">
          <w:rPr>
            <w:rFonts w:hint="eastAsia"/>
          </w:rPr>
          <w:t>（类似变成语言中</w:t>
        </w:r>
        <w:proofErr w:type="spellStart"/>
        <w:r w:rsidR="00FA2A41">
          <w:rPr>
            <w:rFonts w:hint="eastAsia"/>
          </w:rPr>
          <w:t>goto</w:t>
        </w:r>
        <w:proofErr w:type="spellEnd"/>
        <w:r w:rsidR="00FA2A41">
          <w:rPr>
            <w:rFonts w:hint="eastAsia"/>
          </w:rPr>
          <w:t>语句往往会</w:t>
        </w:r>
      </w:ins>
      <w:ins w:id="140" w:author="Wen Lijie" w:date="2015-04-27T22:27:00Z">
        <w:r w:rsidR="00FA2A41">
          <w:rPr>
            <w:rFonts w:hint="eastAsia"/>
          </w:rPr>
          <w:t>影响</w:t>
        </w:r>
      </w:ins>
      <w:ins w:id="141" w:author="Wen Lijie" w:date="2015-04-27T22:26:00Z">
        <w:r w:rsidR="00FA2A41">
          <w:rPr>
            <w:rFonts w:hint="eastAsia"/>
          </w:rPr>
          <w:t>程序的可理解性）</w:t>
        </w:r>
      </w:ins>
      <w:r>
        <w:rPr>
          <w:rFonts w:hint="eastAsia"/>
        </w:rPr>
        <w:t>，因为每增加一个循环的出口或者入口都会使得这个循环</w:t>
      </w:r>
      <w:del w:id="142" w:author="Wen Lijie" w:date="2015-04-27T22:26:00Z">
        <w:r w:rsidDel="0023173B">
          <w:rPr>
            <w:rFonts w:hint="eastAsia"/>
          </w:rPr>
          <w:delText>的执</w:delText>
        </w:r>
      </w:del>
      <w:ins w:id="143" w:author="Wen Lijie" w:date="2015-04-27T22:26:00Z">
        <w:r w:rsidR="0023173B">
          <w:rPr>
            <w:rFonts w:hint="eastAsia"/>
          </w:rPr>
          <w:t>被执</w:t>
        </w:r>
      </w:ins>
      <w:r>
        <w:rPr>
          <w:rFonts w:hint="eastAsia"/>
        </w:rPr>
        <w:t>行的可能性增加。</w:t>
      </w:r>
      <w:r w:rsidR="00E248D7">
        <w:rPr>
          <w:rFonts w:hint="eastAsia"/>
        </w:rPr>
        <w:t>例如图4.8是一个</w:t>
      </w:r>
      <w:r w:rsidR="00A76D5D">
        <w:rPr>
          <w:rFonts w:hint="eastAsia"/>
        </w:rPr>
        <w:t>含有非结构化循环结构的业务流程模型。任务T</w:t>
      </w:r>
      <w:r w:rsidR="00A76D5D">
        <w:t>1</w:t>
      </w:r>
      <w:del w:id="144" w:author="Wen Lijie" w:date="2015-04-27T22:27:00Z">
        <w:r w:rsidR="00A76D5D" w:rsidDel="004B112F">
          <w:delText>,</w:delText>
        </w:r>
      </w:del>
      <w:ins w:id="145" w:author="Wen Lijie" w:date="2015-04-27T22:27:00Z">
        <w:r w:rsidR="004B112F">
          <w:rPr>
            <w:rFonts w:hint="eastAsia"/>
          </w:rPr>
          <w:t>、</w:t>
        </w:r>
      </w:ins>
      <w:r w:rsidR="00A76D5D">
        <w:t>T3</w:t>
      </w:r>
      <w:del w:id="146" w:author="Wen Lijie" w:date="2015-04-27T22:27:00Z">
        <w:r w:rsidR="00A76D5D" w:rsidDel="004B112F">
          <w:delText>,</w:delText>
        </w:r>
      </w:del>
      <w:ins w:id="147" w:author="Wen Lijie" w:date="2015-04-27T22:27:00Z">
        <w:r w:rsidR="004B112F">
          <w:rPr>
            <w:rFonts w:hint="eastAsia"/>
          </w:rPr>
          <w:t>、</w:t>
        </w:r>
      </w:ins>
      <w:r w:rsidR="00A76D5D">
        <w:t>T5构成了一个</w:t>
      </w:r>
      <w:r w:rsidR="00A76D5D">
        <w:rPr>
          <w:rFonts w:hint="eastAsia"/>
        </w:rPr>
        <w:t>循环</w:t>
      </w:r>
      <w:r w:rsidR="00A76D5D">
        <w:t>结构</w:t>
      </w:r>
      <w:ins w:id="148" w:author="Wen Lijie" w:date="2015-04-27T22:27:00Z">
        <w:r w:rsidR="00C63361">
          <w:rPr>
            <w:rFonts w:hint="eastAsia"/>
          </w:rPr>
          <w:t>，</w:t>
        </w:r>
      </w:ins>
      <w:del w:id="149" w:author="Wen Lijie" w:date="2015-04-27T22:27:00Z">
        <w:r w:rsidR="00A76D5D" w:rsidDel="00C63361">
          <w:rPr>
            <w:rFonts w:hint="eastAsia"/>
          </w:rPr>
          <w:delText>。</w:delText>
        </w:r>
      </w:del>
      <w:r w:rsidR="00A76D5D">
        <w:t>在这个循环结构中有两个循环入口</w:t>
      </w:r>
      <w:r w:rsidR="00A76D5D">
        <w:rPr>
          <w:rFonts w:hint="eastAsia"/>
        </w:rPr>
        <w:t>(</w:t>
      </w:r>
      <w:r w:rsidR="00A76D5D">
        <w:t>任务T0</w:t>
      </w:r>
      <w:ins w:id="150" w:author="Wen Lijie" w:date="2015-04-27T22:28:00Z">
        <w:r w:rsidR="00C63361">
          <w:rPr>
            <w:rFonts w:hint="eastAsia"/>
          </w:rPr>
          <w:t>、</w:t>
        </w:r>
      </w:ins>
      <w:del w:id="151" w:author="Wen Lijie" w:date="2015-04-27T22:28:00Z">
        <w:r w:rsidR="00A76D5D" w:rsidDel="00C63361">
          <w:delText>,</w:delText>
        </w:r>
      </w:del>
      <w:r w:rsidR="00A76D5D">
        <w:t>任务T7</w:t>
      </w:r>
      <w:r w:rsidR="00A76D5D">
        <w:rPr>
          <w:rFonts w:hint="eastAsia"/>
        </w:rPr>
        <w:t>)</w:t>
      </w:r>
      <w:ins w:id="152" w:author="Wen Lijie" w:date="2015-04-27T22:28:00Z">
        <w:r w:rsidR="00C63361">
          <w:rPr>
            <w:rFonts w:hint="eastAsia"/>
          </w:rPr>
          <w:t>和</w:t>
        </w:r>
      </w:ins>
      <w:del w:id="153" w:author="Wen Lijie" w:date="2015-04-27T22:28:00Z">
        <w:r w:rsidR="00A76D5D" w:rsidDel="00C63361">
          <w:delText>,</w:delText>
        </w:r>
      </w:del>
      <w:r w:rsidR="00A76D5D">
        <w:t>两个循环出口</w:t>
      </w:r>
      <w:r w:rsidR="00A76D5D">
        <w:rPr>
          <w:rFonts w:hint="eastAsia"/>
        </w:rPr>
        <w:t>（任务T</w:t>
      </w:r>
      <w:r w:rsidR="00A76D5D">
        <w:t>4</w:t>
      </w:r>
      <w:ins w:id="154" w:author="Wen Lijie" w:date="2015-04-27T22:28:00Z">
        <w:r w:rsidR="00C63361">
          <w:rPr>
            <w:rFonts w:hint="eastAsia"/>
          </w:rPr>
          <w:t>、</w:t>
        </w:r>
      </w:ins>
      <w:del w:id="155" w:author="Wen Lijie" w:date="2015-04-27T22:28:00Z">
        <w:r w:rsidR="00A76D5D" w:rsidDel="00C63361">
          <w:delText>,</w:delText>
        </w:r>
      </w:del>
      <w:r w:rsidR="00A76D5D">
        <w:t>任务T6</w:t>
      </w:r>
      <w:r w:rsidR="00A76D5D">
        <w:rPr>
          <w:rFonts w:hint="eastAsia"/>
        </w:rPr>
        <w:t>）。这两个循环入口和两个循环出口导致这个循环可以有多种</w:t>
      </w:r>
      <w:ins w:id="156" w:author="Wen Lijie" w:date="2015-04-27T22:28:00Z">
        <w:r w:rsidR="00FE03B4">
          <w:rPr>
            <w:rFonts w:hint="eastAsia"/>
          </w:rPr>
          <w:t>组合</w:t>
        </w:r>
      </w:ins>
      <w:r w:rsidR="00A76D5D">
        <w:rPr>
          <w:rFonts w:hint="eastAsia"/>
        </w:rPr>
        <w:t>行为</w:t>
      </w:r>
      <w:r w:rsidR="00186B0C">
        <w:rPr>
          <w:rFonts w:hint="eastAsia"/>
        </w:rPr>
        <w:t>，增加了流程挖掘</w:t>
      </w:r>
      <w:r w:rsidR="00A76D5D">
        <w:rPr>
          <w:rFonts w:hint="eastAsia"/>
        </w:rPr>
        <w:t>的难度。</w:t>
      </w:r>
    </w:p>
    <w:p w14:paraId="48F9A22D" w14:textId="77777777" w:rsidR="007A74EB" w:rsidRDefault="007A74EB">
      <w:pPr>
        <w:pStyle w:val="ae"/>
        <w:spacing w:before="120" w:after="120"/>
        <w:ind w:firstLineChars="0" w:firstLine="0"/>
        <w:pPrChange w:id="157" w:author="Wen Lijie" w:date="2015-04-27T22:29:00Z">
          <w:pPr>
            <w:pStyle w:val="ae"/>
            <w:spacing w:before="120" w:after="120"/>
          </w:pPr>
        </w:pPrChange>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Del="0002197E" w:rsidRDefault="007A74EB" w:rsidP="007A74EB">
      <w:pPr>
        <w:jc w:val="center"/>
        <w:rPr>
          <w:del w:id="158" w:author="Wen Lijie" w:date="2015-04-27T22:28:00Z"/>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pPr>
        <w:jc w:val="center"/>
        <w:pPrChange w:id="159" w:author="Wen Lijie" w:date="2015-04-27T22:28:00Z">
          <w:pPr>
            <w:pStyle w:val="ae"/>
            <w:spacing w:before="120" w:after="120"/>
          </w:pPr>
        </w:pPrChange>
      </w:pPr>
    </w:p>
    <w:p w14:paraId="1222E103" w14:textId="77777777" w:rsidR="00440344" w:rsidRDefault="00440344" w:rsidP="00BD4768">
      <w:pPr>
        <w:pStyle w:val="32"/>
        <w:numPr>
          <w:ilvl w:val="2"/>
          <w:numId w:val="7"/>
        </w:numPr>
      </w:pPr>
      <w:bookmarkStart w:id="160" w:name="_Toc415228196"/>
      <w:r>
        <w:t>短循环</w:t>
      </w:r>
      <w:bookmarkEnd w:id="160"/>
    </w:p>
    <w:p w14:paraId="5F1EE9A2" w14:textId="0F3F94C3" w:rsidR="00186B0C" w:rsidRDefault="00186B0C" w:rsidP="006101E7">
      <w:pPr>
        <w:pStyle w:val="ae"/>
        <w:spacing w:beforeLines="0" w:before="0" w:afterLines="0" w:after="0" w:line="400" w:lineRule="exact"/>
      </w:pPr>
      <w:r>
        <w:rPr>
          <w:rFonts w:hint="eastAsia"/>
        </w:rPr>
        <w:t>在一个流程中，一个任务可能会被连续的执行多次，这种情形在其对应的业务流程模型</w:t>
      </w:r>
      <w:del w:id="161" w:author="Wen Lijie" w:date="2015-04-27T22:28:00Z">
        <w:r w:rsidDel="005469BD">
          <w:rPr>
            <w:rFonts w:hint="eastAsia"/>
          </w:rPr>
          <w:delText>中的反应就是一个短循环结构</w:delText>
        </w:r>
      </w:del>
      <w:ins w:id="162" w:author="Wen Lijie" w:date="2015-04-27T22:28:00Z">
        <w:r w:rsidR="005469BD">
          <w:rPr>
            <w:rFonts w:hint="eastAsia"/>
          </w:rPr>
          <w:t>中的反映就是一个短循环结构</w:t>
        </w:r>
      </w:ins>
      <w:r>
        <w:rPr>
          <w:rFonts w:hint="eastAsia"/>
        </w:rPr>
        <w:t>。图4.9给出了一个含有短循环结构的业务流程模型。在这个模型中，任务T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w:t>
      </w:r>
      <w:del w:id="163" w:author="Wen Lijie" w:date="2015-04-27T22:29:00Z">
        <w:r w:rsidDel="00F532C0">
          <w:delText>中的表现为任务在一个事件轨迹中多次连续出现</w:delText>
        </w:r>
      </w:del>
      <w:ins w:id="164" w:author="Wen Lijie" w:date="2015-04-27T22:29:00Z">
        <w:r w:rsidR="00F532C0">
          <w:t>中的表现为任务在一</w:t>
        </w:r>
        <w:r w:rsidR="00F532C0">
          <w:rPr>
            <w:rFonts w:hint="eastAsia"/>
          </w:rPr>
          <w:t>条</w:t>
        </w:r>
        <w:r w:rsidR="00F532C0">
          <w:t>事件轨迹中多次连续出现</w:t>
        </w:r>
      </w:ins>
      <w:r>
        <w:rPr>
          <w:rFonts w:hint="eastAsia"/>
        </w:rPr>
        <w:t>。</w:t>
      </w:r>
    </w:p>
    <w:p w14:paraId="3FF5D8DF" w14:textId="77777777" w:rsidR="00186B0C" w:rsidRDefault="00186B0C">
      <w:pPr>
        <w:pStyle w:val="ae"/>
        <w:spacing w:before="120" w:after="120"/>
        <w:ind w:firstLineChars="0" w:firstLine="0"/>
        <w:pPrChange w:id="165" w:author="Wen Lijie" w:date="2015-04-27T22:29:00Z">
          <w:pPr>
            <w:pStyle w:val="ae"/>
            <w:spacing w:before="120" w:after="120"/>
          </w:pPr>
        </w:pPrChange>
      </w:pPr>
      <w:r>
        <w:rPr>
          <w:rFonts w:hint="eastAsia"/>
          <w:noProof/>
        </w:rPr>
        <w:lastRenderedPageBreak/>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2"/>
        <w:numPr>
          <w:ilvl w:val="2"/>
          <w:numId w:val="7"/>
        </w:numPr>
      </w:pPr>
      <w:bookmarkStart w:id="166" w:name="_Toc415228197"/>
      <w:r>
        <w:t>嵌套循环</w:t>
      </w:r>
      <w:bookmarkEnd w:id="166"/>
    </w:p>
    <w:p w14:paraId="219F93F8" w14:textId="0EE1A4C0" w:rsidR="006101E7" w:rsidRDefault="00186B0C" w:rsidP="006101E7">
      <w:pPr>
        <w:pStyle w:val="ae"/>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w:t>
      </w:r>
      <w:del w:id="167" w:author="Wen Lijie" w:date="2015-04-27T22:29:00Z">
        <w:r w:rsidR="006101E7" w:rsidDel="00106EB3">
          <w:delText>中</w:delText>
        </w:r>
      </w:del>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w:t>
      </w:r>
      <w:ins w:id="168" w:author="Wen Lijie" w:date="2015-04-27T22:29:00Z">
        <w:r w:rsidR="00106EB3">
          <w:rPr>
            <w:rFonts w:hint="eastAsia"/>
          </w:rPr>
          <w:t>、</w:t>
        </w:r>
      </w:ins>
      <w:del w:id="169" w:author="Wen Lijie" w:date="2015-04-27T22:29:00Z">
        <w:r w:rsidR="006101E7" w:rsidDel="00106EB3">
          <w:delText>,</w:delText>
        </w:r>
      </w:del>
      <w:r w:rsidR="006101E7">
        <w:t>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pPr>
        <w:pStyle w:val="ae"/>
        <w:spacing w:before="120" w:after="120"/>
        <w:ind w:firstLineChars="0" w:firstLine="0"/>
        <w:pPrChange w:id="170" w:author="Wen Lijie" w:date="2015-04-27T22:30:00Z">
          <w:pPr>
            <w:pStyle w:val="ae"/>
            <w:spacing w:before="120" w:after="120"/>
          </w:pPr>
        </w:pPrChange>
      </w:pPr>
      <w:r>
        <w:rPr>
          <w:rFonts w:hint="eastAsia"/>
          <w:noProof/>
        </w:rPr>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171" w:name="_Toc415228198"/>
      <w:commentRangeStart w:id="172"/>
      <w:r>
        <w:t>实验评估</w:t>
      </w:r>
      <w:bookmarkEnd w:id="171"/>
      <w:commentRangeEnd w:id="172"/>
      <w:r w:rsidR="007544CB">
        <w:rPr>
          <w:rStyle w:val="af4"/>
          <w:rFonts w:asciiTheme="minorHAnsi" w:eastAsiaTheme="minorEastAsia" w:hAnsiTheme="minorHAnsi" w:cstheme="minorBidi"/>
          <w:bCs w:val="0"/>
        </w:rPr>
        <w:commentReference w:id="172"/>
      </w:r>
    </w:p>
    <w:p w14:paraId="3248073E" w14:textId="77777777" w:rsidR="0037568E" w:rsidRPr="00B853E6" w:rsidRDefault="0037568E" w:rsidP="00FC0A91">
      <w:pPr>
        <w:pStyle w:val="ae"/>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w:t>
      </w:r>
      <w:proofErr w:type="spellStart"/>
      <w:r w:rsidR="00B853E6">
        <w:rPr>
          <w:rFonts w:hint="eastAsia"/>
        </w:rPr>
        <w:t>B</w:t>
      </w:r>
      <w:r w:rsidR="00B853E6">
        <w:t>eehiveZ</w:t>
      </w:r>
      <w:proofErr w:type="spellEnd"/>
      <w:r w:rsidR="00B853E6" w:rsidRPr="00B853E6">
        <w:rPr>
          <w:rFonts w:hint="eastAsia"/>
          <w:highlight w:val="yellow"/>
        </w:rPr>
        <w:t>【引用】</w:t>
      </w:r>
      <w:r w:rsidR="00B853E6">
        <w:rPr>
          <w:rFonts w:hint="eastAsia"/>
        </w:rPr>
        <w:t>。实验用计算机为Intel</w:t>
      </w:r>
      <w:r w:rsidR="00B853E6">
        <w:t>®Core™i7-2600@3.4GHz,</w:t>
      </w:r>
      <w:commentRangeStart w:id="173"/>
      <w:r w:rsidR="00B853E6">
        <w:t>8GB内存</w:t>
      </w:r>
      <w:commentRangeEnd w:id="173"/>
      <w:r w:rsidR="00D9576A">
        <w:rPr>
          <w:rStyle w:val="af4"/>
          <w:rFonts w:asciiTheme="minorHAnsi" w:hAnsiTheme="minorHAnsi"/>
        </w:rPr>
        <w:commentReference w:id="173"/>
      </w:r>
      <w:r w:rsidR="00B853E6">
        <w:rPr>
          <w:rFonts w:hint="eastAsia"/>
        </w:rPr>
        <w:t>。</w:t>
      </w:r>
    </w:p>
    <w:p w14:paraId="104AB55C" w14:textId="77777777" w:rsidR="00440344" w:rsidRPr="00AE6D52" w:rsidRDefault="00440344"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74" w:name="_Toc414998213"/>
      <w:bookmarkStart w:id="175" w:name="_Toc415053565"/>
      <w:bookmarkStart w:id="176" w:name="_Toc415054612"/>
      <w:bookmarkStart w:id="177" w:name="_Toc415147096"/>
      <w:bookmarkStart w:id="178" w:name="_Toc415228199"/>
      <w:bookmarkEnd w:id="174"/>
      <w:bookmarkEnd w:id="175"/>
      <w:bookmarkEnd w:id="176"/>
      <w:bookmarkEnd w:id="177"/>
      <w:bookmarkEnd w:id="178"/>
      <w:commentRangeStart w:id="179"/>
    </w:p>
    <w:p w14:paraId="1D1C4A1D" w14:textId="77777777" w:rsidR="00440344" w:rsidRPr="00AE6D52" w:rsidRDefault="00440344"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80" w:name="_Toc414998214"/>
      <w:bookmarkStart w:id="181" w:name="_Toc415053566"/>
      <w:bookmarkStart w:id="182" w:name="_Toc415054613"/>
      <w:bookmarkStart w:id="183" w:name="_Toc415147097"/>
      <w:bookmarkStart w:id="184" w:name="_Toc415228200"/>
      <w:bookmarkEnd w:id="180"/>
      <w:bookmarkEnd w:id="181"/>
      <w:bookmarkEnd w:id="182"/>
      <w:bookmarkEnd w:id="183"/>
      <w:bookmarkEnd w:id="184"/>
    </w:p>
    <w:p w14:paraId="6153FD25" w14:textId="77777777" w:rsidR="00440344" w:rsidRPr="00AE6D52" w:rsidRDefault="00440344" w:rsidP="00BD4768">
      <w:pPr>
        <w:pStyle w:val="ad"/>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85" w:name="_Toc414998215"/>
      <w:bookmarkStart w:id="186" w:name="_Toc415053567"/>
      <w:bookmarkStart w:id="187" w:name="_Toc415054614"/>
      <w:bookmarkStart w:id="188" w:name="_Toc415147098"/>
      <w:bookmarkStart w:id="189" w:name="_Toc415228201"/>
      <w:bookmarkEnd w:id="185"/>
      <w:bookmarkEnd w:id="186"/>
      <w:bookmarkEnd w:id="187"/>
      <w:bookmarkEnd w:id="188"/>
      <w:bookmarkEnd w:id="189"/>
    </w:p>
    <w:p w14:paraId="6E2360A3"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90" w:name="_Toc414998216"/>
      <w:bookmarkStart w:id="191" w:name="_Toc415053568"/>
      <w:bookmarkStart w:id="192" w:name="_Toc415054615"/>
      <w:bookmarkStart w:id="193" w:name="_Toc415147099"/>
      <w:bookmarkStart w:id="194" w:name="_Toc415228202"/>
      <w:bookmarkEnd w:id="190"/>
      <w:bookmarkEnd w:id="191"/>
      <w:bookmarkEnd w:id="192"/>
      <w:bookmarkEnd w:id="193"/>
      <w:bookmarkEnd w:id="194"/>
    </w:p>
    <w:p w14:paraId="5E3F3224"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95" w:name="_Toc414998217"/>
      <w:bookmarkStart w:id="196" w:name="_Toc415053569"/>
      <w:bookmarkStart w:id="197" w:name="_Toc415054616"/>
      <w:bookmarkStart w:id="198" w:name="_Toc415147100"/>
      <w:bookmarkStart w:id="199" w:name="_Toc415228203"/>
      <w:bookmarkEnd w:id="195"/>
      <w:bookmarkEnd w:id="196"/>
      <w:bookmarkEnd w:id="197"/>
      <w:bookmarkEnd w:id="198"/>
      <w:bookmarkEnd w:id="199"/>
    </w:p>
    <w:p w14:paraId="397382B1"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00" w:name="_Toc414998218"/>
      <w:bookmarkStart w:id="201" w:name="_Toc415053570"/>
      <w:bookmarkStart w:id="202" w:name="_Toc415054617"/>
      <w:bookmarkStart w:id="203" w:name="_Toc415147101"/>
      <w:bookmarkStart w:id="204" w:name="_Toc415228204"/>
      <w:bookmarkEnd w:id="200"/>
      <w:bookmarkEnd w:id="201"/>
      <w:bookmarkEnd w:id="202"/>
      <w:bookmarkEnd w:id="203"/>
      <w:bookmarkEnd w:id="204"/>
    </w:p>
    <w:p w14:paraId="1F69A48F" w14:textId="77777777" w:rsidR="00440344" w:rsidRPr="00AE6D52" w:rsidRDefault="00440344" w:rsidP="00BD4768">
      <w:pPr>
        <w:pStyle w:val="ad"/>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05" w:name="_Toc414998219"/>
      <w:bookmarkStart w:id="206" w:name="_Toc415053571"/>
      <w:bookmarkStart w:id="207" w:name="_Toc415054618"/>
      <w:bookmarkStart w:id="208" w:name="_Toc415147102"/>
      <w:bookmarkStart w:id="209" w:name="_Toc415228205"/>
      <w:bookmarkEnd w:id="205"/>
      <w:bookmarkEnd w:id="206"/>
      <w:bookmarkEnd w:id="207"/>
      <w:bookmarkEnd w:id="208"/>
      <w:bookmarkEnd w:id="209"/>
    </w:p>
    <w:p w14:paraId="32DAB6C6" w14:textId="77777777" w:rsidR="00B853E6" w:rsidRDefault="00B853E6" w:rsidP="00BD4768">
      <w:pPr>
        <w:pStyle w:val="32"/>
        <w:numPr>
          <w:ilvl w:val="2"/>
          <w:numId w:val="4"/>
        </w:numPr>
      </w:pPr>
      <w:bookmarkStart w:id="210" w:name="_Toc415228206"/>
      <w:r>
        <w:t>数据集</w:t>
      </w:r>
    </w:p>
    <w:commentRangeEnd w:id="179"/>
    <w:p w14:paraId="0BA2A5F2" w14:textId="77777777" w:rsidR="00876343" w:rsidRDefault="00407684" w:rsidP="00407684">
      <w:pPr>
        <w:pStyle w:val="ae"/>
        <w:spacing w:beforeLines="0" w:before="0" w:afterLines="0" w:after="0" w:line="400" w:lineRule="exact"/>
        <w:ind w:firstLine="420"/>
      </w:pPr>
      <w:r>
        <w:rPr>
          <w:rStyle w:val="af4"/>
          <w:rFonts w:asciiTheme="minorHAnsi" w:hAnsiTheme="minorHAnsi"/>
        </w:rPr>
        <w:commentReference w:id="179"/>
      </w:r>
      <w:r w:rsidR="00876343">
        <w:t>为了保证实验的有效与完整</w:t>
      </w:r>
      <w:r w:rsidR="00876343">
        <w:rPr>
          <w:rFonts w:hint="eastAsia"/>
        </w:rPr>
        <w:t>，</w:t>
      </w:r>
      <w:r w:rsidR="00876343">
        <w:t>分别对人工模型集合和真实数据集进行了实验</w:t>
      </w:r>
      <w:r w:rsidR="00876343">
        <w:rPr>
          <w:rFonts w:hint="eastAsia"/>
        </w:rPr>
        <w:t>。</w:t>
      </w:r>
      <w:r w:rsidR="00876343">
        <w:t>表</w:t>
      </w:r>
      <w:r w:rsidR="00876343">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commentRangeStart w:id="211"/>
      <w:r>
        <w:rPr>
          <w:sz w:val="22"/>
        </w:rPr>
        <w:t>数据集基本统计信息</w:t>
      </w:r>
      <w:commentRangeEnd w:id="211"/>
      <w:r w:rsidR="0001538C">
        <w:rPr>
          <w:rStyle w:val="af4"/>
        </w:rPr>
        <w:commentReference w:id="211"/>
      </w:r>
      <w:r w:rsidRPr="00D9295A">
        <w:rPr>
          <w:rFonts w:hint="eastAsia"/>
          <w:sz w:val="22"/>
        </w:rPr>
        <w:t xml:space="preserve"> </w:t>
      </w:r>
    </w:p>
    <w:tbl>
      <w:tblPr>
        <w:tblStyle w:val="a7"/>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e"/>
              <w:spacing w:before="120" w:after="120"/>
              <w:ind w:firstLineChars="0" w:firstLine="0"/>
            </w:pPr>
            <w:r>
              <w:rPr>
                <w:rFonts w:hint="eastAsia"/>
              </w:rPr>
              <w:lastRenderedPageBreak/>
              <w:t>数据集</w:t>
            </w:r>
          </w:p>
        </w:tc>
        <w:tc>
          <w:tcPr>
            <w:tcW w:w="739" w:type="dxa"/>
          </w:tcPr>
          <w:p w14:paraId="37506C7B" w14:textId="77777777" w:rsidR="00C713C8" w:rsidRDefault="00C713C8" w:rsidP="00876343">
            <w:pPr>
              <w:pStyle w:val="ae"/>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e"/>
              <w:spacing w:before="120" w:after="120"/>
              <w:ind w:firstLineChars="0" w:firstLine="0"/>
            </w:pPr>
            <w:r>
              <w:t>平均值</w:t>
            </w:r>
          </w:p>
        </w:tc>
        <w:tc>
          <w:tcPr>
            <w:tcW w:w="2268" w:type="dxa"/>
            <w:gridSpan w:val="3"/>
          </w:tcPr>
          <w:p w14:paraId="783AA673" w14:textId="77777777" w:rsidR="00C713C8" w:rsidRDefault="00C713C8" w:rsidP="00876343">
            <w:pPr>
              <w:pStyle w:val="ae"/>
              <w:spacing w:before="120" w:after="120"/>
              <w:ind w:firstLineChars="0" w:firstLine="0"/>
            </w:pPr>
            <w:r>
              <w:t>最小值</w:t>
            </w:r>
          </w:p>
        </w:tc>
        <w:tc>
          <w:tcPr>
            <w:tcW w:w="2268" w:type="dxa"/>
            <w:gridSpan w:val="3"/>
          </w:tcPr>
          <w:p w14:paraId="7D107B5D" w14:textId="77777777" w:rsidR="00C713C8" w:rsidRDefault="00C713C8" w:rsidP="00876343">
            <w:pPr>
              <w:pStyle w:val="ae"/>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e"/>
              <w:spacing w:before="120" w:after="120"/>
              <w:ind w:firstLineChars="0" w:firstLine="0"/>
            </w:pPr>
          </w:p>
        </w:tc>
        <w:tc>
          <w:tcPr>
            <w:tcW w:w="739" w:type="dxa"/>
          </w:tcPr>
          <w:p w14:paraId="2E0ECDE9" w14:textId="77777777" w:rsidR="004804E0" w:rsidRDefault="004804E0" w:rsidP="0059478B">
            <w:pPr>
              <w:pStyle w:val="ae"/>
              <w:spacing w:before="120" w:after="120"/>
              <w:ind w:firstLineChars="0" w:firstLine="0"/>
            </w:pPr>
          </w:p>
        </w:tc>
        <w:tc>
          <w:tcPr>
            <w:tcW w:w="756" w:type="dxa"/>
          </w:tcPr>
          <w:p w14:paraId="08FE2E6D" w14:textId="77777777" w:rsidR="004804E0" w:rsidRDefault="004804E0" w:rsidP="0059478B">
            <w:pPr>
              <w:pStyle w:val="ae"/>
              <w:spacing w:before="120" w:after="120"/>
              <w:ind w:firstLineChars="0" w:firstLine="0"/>
            </w:pPr>
            <w:r>
              <w:rPr>
                <w:rFonts w:hint="eastAsia"/>
              </w:rPr>
              <w:t>变迁个数</w:t>
            </w:r>
          </w:p>
        </w:tc>
        <w:tc>
          <w:tcPr>
            <w:tcW w:w="756" w:type="dxa"/>
          </w:tcPr>
          <w:p w14:paraId="1A47C9B7" w14:textId="77777777" w:rsidR="004804E0" w:rsidRDefault="004804E0" w:rsidP="0059478B">
            <w:pPr>
              <w:pStyle w:val="ae"/>
              <w:spacing w:before="120" w:after="120"/>
              <w:ind w:firstLineChars="0" w:firstLine="0"/>
            </w:pPr>
            <w:r>
              <w:rPr>
                <w:rFonts w:hint="eastAsia"/>
              </w:rPr>
              <w:t>库所个数</w:t>
            </w:r>
          </w:p>
        </w:tc>
        <w:tc>
          <w:tcPr>
            <w:tcW w:w="756" w:type="dxa"/>
          </w:tcPr>
          <w:p w14:paraId="4F123B36" w14:textId="77777777" w:rsidR="004804E0" w:rsidRDefault="004804E0" w:rsidP="0059478B">
            <w:pPr>
              <w:pStyle w:val="ae"/>
              <w:spacing w:before="120" w:after="120"/>
              <w:ind w:firstLineChars="0" w:firstLine="0"/>
            </w:pPr>
            <w:r>
              <w:rPr>
                <w:rFonts w:hint="eastAsia"/>
              </w:rPr>
              <w:t>边个数</w:t>
            </w:r>
          </w:p>
        </w:tc>
        <w:tc>
          <w:tcPr>
            <w:tcW w:w="756" w:type="dxa"/>
          </w:tcPr>
          <w:p w14:paraId="09765645" w14:textId="77777777" w:rsidR="004804E0" w:rsidRDefault="004804E0" w:rsidP="0059478B">
            <w:pPr>
              <w:pStyle w:val="ae"/>
              <w:spacing w:before="120" w:after="120"/>
              <w:ind w:firstLineChars="0" w:firstLine="0"/>
            </w:pPr>
            <w:r>
              <w:rPr>
                <w:rFonts w:hint="eastAsia"/>
              </w:rPr>
              <w:t>变迁个数</w:t>
            </w:r>
          </w:p>
        </w:tc>
        <w:tc>
          <w:tcPr>
            <w:tcW w:w="756" w:type="dxa"/>
          </w:tcPr>
          <w:p w14:paraId="1BD84BC4" w14:textId="77777777" w:rsidR="004804E0" w:rsidRDefault="004804E0" w:rsidP="0059478B">
            <w:pPr>
              <w:pStyle w:val="ae"/>
              <w:spacing w:before="120" w:after="120"/>
              <w:ind w:firstLineChars="0" w:firstLine="0"/>
            </w:pPr>
            <w:r>
              <w:rPr>
                <w:rFonts w:hint="eastAsia"/>
              </w:rPr>
              <w:t>库所个数</w:t>
            </w:r>
          </w:p>
        </w:tc>
        <w:tc>
          <w:tcPr>
            <w:tcW w:w="756" w:type="dxa"/>
          </w:tcPr>
          <w:p w14:paraId="53DF689B" w14:textId="77777777" w:rsidR="004804E0" w:rsidRDefault="004804E0" w:rsidP="0059478B">
            <w:pPr>
              <w:pStyle w:val="ae"/>
              <w:spacing w:before="120" w:after="120"/>
              <w:ind w:firstLineChars="0" w:firstLine="0"/>
            </w:pPr>
            <w:r>
              <w:rPr>
                <w:rFonts w:hint="eastAsia"/>
              </w:rPr>
              <w:t>边个数</w:t>
            </w:r>
          </w:p>
        </w:tc>
        <w:tc>
          <w:tcPr>
            <w:tcW w:w="756" w:type="dxa"/>
          </w:tcPr>
          <w:p w14:paraId="3CBCEA4F" w14:textId="77777777" w:rsidR="004804E0" w:rsidRDefault="004804E0" w:rsidP="0059478B">
            <w:pPr>
              <w:pStyle w:val="ae"/>
              <w:spacing w:before="120" w:after="120"/>
              <w:ind w:firstLineChars="0" w:firstLine="0"/>
            </w:pPr>
            <w:r>
              <w:t>变迁个数</w:t>
            </w:r>
          </w:p>
        </w:tc>
        <w:tc>
          <w:tcPr>
            <w:tcW w:w="756" w:type="dxa"/>
          </w:tcPr>
          <w:p w14:paraId="3675B709" w14:textId="77777777" w:rsidR="004804E0" w:rsidRDefault="004804E0" w:rsidP="0059478B">
            <w:pPr>
              <w:pStyle w:val="ae"/>
              <w:spacing w:before="120" w:after="120"/>
              <w:ind w:firstLineChars="0" w:firstLine="0"/>
            </w:pPr>
            <w:r>
              <w:t>库所个数</w:t>
            </w:r>
          </w:p>
        </w:tc>
        <w:tc>
          <w:tcPr>
            <w:tcW w:w="756" w:type="dxa"/>
          </w:tcPr>
          <w:p w14:paraId="5CFBA20B" w14:textId="77777777" w:rsidR="004804E0" w:rsidRDefault="004804E0" w:rsidP="0059478B">
            <w:pPr>
              <w:pStyle w:val="ae"/>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e"/>
              <w:spacing w:before="120" w:after="120"/>
              <w:ind w:firstLineChars="0" w:firstLine="0"/>
            </w:pPr>
            <w:r>
              <w:t>人工</w:t>
            </w:r>
          </w:p>
        </w:tc>
        <w:tc>
          <w:tcPr>
            <w:tcW w:w="739" w:type="dxa"/>
          </w:tcPr>
          <w:p w14:paraId="05331181" w14:textId="77777777" w:rsidR="004804E0" w:rsidRDefault="00C530F1" w:rsidP="0059478B">
            <w:pPr>
              <w:pStyle w:val="ae"/>
              <w:spacing w:before="120" w:after="120"/>
              <w:ind w:firstLineChars="0" w:firstLine="0"/>
            </w:pPr>
            <w:r>
              <w:rPr>
                <w:rFonts w:hint="eastAsia"/>
              </w:rPr>
              <w:t>270</w:t>
            </w:r>
          </w:p>
        </w:tc>
        <w:tc>
          <w:tcPr>
            <w:tcW w:w="756" w:type="dxa"/>
          </w:tcPr>
          <w:p w14:paraId="13334527" w14:textId="77777777" w:rsidR="004804E0" w:rsidRDefault="00AD44ED" w:rsidP="0059478B">
            <w:pPr>
              <w:pStyle w:val="ae"/>
              <w:spacing w:before="120" w:after="120"/>
              <w:ind w:firstLineChars="0" w:firstLine="0"/>
            </w:pPr>
            <w:r>
              <w:rPr>
                <w:rFonts w:hint="eastAsia"/>
              </w:rPr>
              <w:t>6.1</w:t>
            </w:r>
          </w:p>
        </w:tc>
        <w:tc>
          <w:tcPr>
            <w:tcW w:w="756" w:type="dxa"/>
          </w:tcPr>
          <w:p w14:paraId="30F0A0FE" w14:textId="77777777" w:rsidR="004804E0" w:rsidRDefault="00D04961" w:rsidP="0059478B">
            <w:pPr>
              <w:pStyle w:val="ae"/>
              <w:spacing w:before="120" w:after="120"/>
              <w:ind w:firstLineChars="0" w:firstLine="0"/>
            </w:pPr>
            <w:r>
              <w:rPr>
                <w:rFonts w:hint="eastAsia"/>
              </w:rPr>
              <w:t>6</w:t>
            </w:r>
            <w:r>
              <w:t>.2</w:t>
            </w:r>
          </w:p>
        </w:tc>
        <w:tc>
          <w:tcPr>
            <w:tcW w:w="756" w:type="dxa"/>
          </w:tcPr>
          <w:p w14:paraId="1A5CF01D" w14:textId="77777777" w:rsidR="004804E0" w:rsidRDefault="00D04961" w:rsidP="0059478B">
            <w:pPr>
              <w:pStyle w:val="ae"/>
              <w:spacing w:before="120" w:after="120"/>
              <w:ind w:firstLineChars="0" w:firstLine="0"/>
            </w:pPr>
            <w:r>
              <w:rPr>
                <w:rFonts w:hint="eastAsia"/>
              </w:rPr>
              <w:t>13.2</w:t>
            </w:r>
          </w:p>
        </w:tc>
        <w:tc>
          <w:tcPr>
            <w:tcW w:w="756" w:type="dxa"/>
          </w:tcPr>
          <w:p w14:paraId="7A745914" w14:textId="77777777" w:rsidR="004804E0" w:rsidRDefault="00D04961" w:rsidP="0059478B">
            <w:pPr>
              <w:pStyle w:val="ae"/>
              <w:spacing w:before="120" w:after="120"/>
              <w:ind w:firstLineChars="0" w:firstLine="0"/>
            </w:pPr>
            <w:r>
              <w:rPr>
                <w:rFonts w:hint="eastAsia"/>
              </w:rPr>
              <w:t>2</w:t>
            </w:r>
          </w:p>
        </w:tc>
        <w:tc>
          <w:tcPr>
            <w:tcW w:w="756" w:type="dxa"/>
          </w:tcPr>
          <w:p w14:paraId="5C8A5E95" w14:textId="77777777" w:rsidR="004804E0" w:rsidRDefault="00D04961" w:rsidP="0059478B">
            <w:pPr>
              <w:pStyle w:val="ae"/>
              <w:spacing w:before="120" w:after="120"/>
              <w:ind w:firstLineChars="0" w:firstLine="0"/>
            </w:pPr>
            <w:r>
              <w:rPr>
                <w:rFonts w:hint="eastAsia"/>
              </w:rPr>
              <w:t>3</w:t>
            </w:r>
          </w:p>
        </w:tc>
        <w:tc>
          <w:tcPr>
            <w:tcW w:w="756" w:type="dxa"/>
          </w:tcPr>
          <w:p w14:paraId="435B5FF5" w14:textId="77777777" w:rsidR="004804E0" w:rsidRDefault="00D04961" w:rsidP="0059478B">
            <w:pPr>
              <w:pStyle w:val="ae"/>
              <w:spacing w:before="120" w:after="120"/>
              <w:ind w:firstLineChars="0" w:firstLine="0"/>
            </w:pPr>
            <w:r>
              <w:rPr>
                <w:rFonts w:hint="eastAsia"/>
              </w:rPr>
              <w:t>4</w:t>
            </w:r>
          </w:p>
        </w:tc>
        <w:tc>
          <w:tcPr>
            <w:tcW w:w="756" w:type="dxa"/>
          </w:tcPr>
          <w:p w14:paraId="237D0E13" w14:textId="77777777" w:rsidR="004804E0" w:rsidRDefault="00D04961" w:rsidP="0059478B">
            <w:pPr>
              <w:pStyle w:val="ae"/>
              <w:spacing w:before="120" w:after="120"/>
              <w:ind w:firstLineChars="0" w:firstLine="0"/>
            </w:pPr>
            <w:r>
              <w:rPr>
                <w:rFonts w:hint="eastAsia"/>
              </w:rPr>
              <w:t>13</w:t>
            </w:r>
          </w:p>
        </w:tc>
        <w:tc>
          <w:tcPr>
            <w:tcW w:w="756" w:type="dxa"/>
          </w:tcPr>
          <w:p w14:paraId="0F91C11A" w14:textId="77777777" w:rsidR="004804E0" w:rsidRDefault="00D04961" w:rsidP="0059478B">
            <w:pPr>
              <w:pStyle w:val="ae"/>
              <w:spacing w:before="120" w:after="120"/>
              <w:ind w:firstLineChars="0" w:firstLine="0"/>
            </w:pPr>
            <w:r>
              <w:rPr>
                <w:rFonts w:hint="eastAsia"/>
              </w:rPr>
              <w:t>14</w:t>
            </w:r>
          </w:p>
        </w:tc>
        <w:tc>
          <w:tcPr>
            <w:tcW w:w="756" w:type="dxa"/>
          </w:tcPr>
          <w:p w14:paraId="65A9BFE2" w14:textId="77777777" w:rsidR="004804E0" w:rsidRDefault="00D04961" w:rsidP="0059478B">
            <w:pPr>
              <w:pStyle w:val="ae"/>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e"/>
              <w:spacing w:before="120" w:after="120"/>
              <w:ind w:firstLineChars="0" w:firstLine="0"/>
            </w:pPr>
            <w:r>
              <w:t>东锅</w:t>
            </w:r>
          </w:p>
        </w:tc>
        <w:tc>
          <w:tcPr>
            <w:tcW w:w="739" w:type="dxa"/>
          </w:tcPr>
          <w:p w14:paraId="20C7D42E" w14:textId="77777777" w:rsidR="004804E0" w:rsidRDefault="00C530F1" w:rsidP="0059478B">
            <w:pPr>
              <w:pStyle w:val="ae"/>
              <w:spacing w:before="120" w:after="120"/>
              <w:ind w:firstLineChars="0" w:firstLine="0"/>
            </w:pPr>
            <w:r>
              <w:rPr>
                <w:rFonts w:hint="eastAsia"/>
              </w:rPr>
              <w:t>108</w:t>
            </w:r>
          </w:p>
        </w:tc>
        <w:tc>
          <w:tcPr>
            <w:tcW w:w="756" w:type="dxa"/>
          </w:tcPr>
          <w:p w14:paraId="2D23AC73" w14:textId="77777777" w:rsidR="004804E0" w:rsidRDefault="00AD44ED" w:rsidP="0059478B">
            <w:pPr>
              <w:pStyle w:val="ae"/>
              <w:spacing w:before="120" w:after="120"/>
              <w:ind w:firstLineChars="0" w:firstLine="0"/>
            </w:pPr>
            <w:r>
              <w:rPr>
                <w:rFonts w:hint="eastAsia"/>
              </w:rPr>
              <w:t>7.2</w:t>
            </w:r>
          </w:p>
        </w:tc>
        <w:tc>
          <w:tcPr>
            <w:tcW w:w="756" w:type="dxa"/>
          </w:tcPr>
          <w:p w14:paraId="4C9B730C" w14:textId="77777777" w:rsidR="004804E0" w:rsidRDefault="00D04961" w:rsidP="0059478B">
            <w:pPr>
              <w:pStyle w:val="ae"/>
              <w:spacing w:before="120" w:after="120"/>
              <w:ind w:firstLineChars="0" w:firstLine="0"/>
            </w:pPr>
            <w:r>
              <w:rPr>
                <w:rFonts w:hint="eastAsia"/>
              </w:rPr>
              <w:t>7.6</w:t>
            </w:r>
          </w:p>
        </w:tc>
        <w:tc>
          <w:tcPr>
            <w:tcW w:w="756" w:type="dxa"/>
          </w:tcPr>
          <w:p w14:paraId="029960D7" w14:textId="77777777" w:rsidR="004804E0" w:rsidRDefault="00D04961" w:rsidP="0059478B">
            <w:pPr>
              <w:pStyle w:val="ae"/>
              <w:spacing w:before="120" w:after="120"/>
              <w:ind w:firstLineChars="0" w:firstLine="0"/>
            </w:pPr>
            <w:r>
              <w:rPr>
                <w:rFonts w:hint="eastAsia"/>
              </w:rPr>
              <w:t>14.7</w:t>
            </w:r>
          </w:p>
        </w:tc>
        <w:tc>
          <w:tcPr>
            <w:tcW w:w="756" w:type="dxa"/>
          </w:tcPr>
          <w:p w14:paraId="5124C48A" w14:textId="77777777" w:rsidR="004804E0" w:rsidRDefault="00D04961" w:rsidP="0059478B">
            <w:pPr>
              <w:pStyle w:val="ae"/>
              <w:spacing w:before="120" w:after="120"/>
              <w:ind w:firstLineChars="0" w:firstLine="0"/>
            </w:pPr>
            <w:r>
              <w:rPr>
                <w:rFonts w:hint="eastAsia"/>
              </w:rPr>
              <w:t>3</w:t>
            </w:r>
          </w:p>
        </w:tc>
        <w:tc>
          <w:tcPr>
            <w:tcW w:w="756" w:type="dxa"/>
          </w:tcPr>
          <w:p w14:paraId="0A94B0F7" w14:textId="77777777" w:rsidR="004804E0" w:rsidRDefault="00D04961" w:rsidP="0059478B">
            <w:pPr>
              <w:pStyle w:val="ae"/>
              <w:spacing w:before="120" w:after="120"/>
              <w:ind w:firstLineChars="0" w:firstLine="0"/>
            </w:pPr>
            <w:r>
              <w:rPr>
                <w:rFonts w:hint="eastAsia"/>
              </w:rPr>
              <w:t>4</w:t>
            </w:r>
          </w:p>
        </w:tc>
        <w:tc>
          <w:tcPr>
            <w:tcW w:w="756" w:type="dxa"/>
          </w:tcPr>
          <w:p w14:paraId="05559B26" w14:textId="77777777" w:rsidR="004804E0" w:rsidRDefault="00D04961" w:rsidP="0059478B">
            <w:pPr>
              <w:pStyle w:val="ae"/>
              <w:spacing w:before="120" w:after="120"/>
              <w:ind w:firstLineChars="0" w:firstLine="0"/>
            </w:pPr>
            <w:r>
              <w:rPr>
                <w:rFonts w:hint="eastAsia"/>
              </w:rPr>
              <w:t>6</w:t>
            </w:r>
          </w:p>
        </w:tc>
        <w:tc>
          <w:tcPr>
            <w:tcW w:w="756" w:type="dxa"/>
          </w:tcPr>
          <w:p w14:paraId="402DA2BF" w14:textId="77777777" w:rsidR="004804E0" w:rsidRDefault="00D04961" w:rsidP="0059478B">
            <w:pPr>
              <w:pStyle w:val="ae"/>
              <w:spacing w:before="120" w:after="120"/>
              <w:ind w:firstLineChars="0" w:firstLine="0"/>
            </w:pPr>
            <w:r>
              <w:rPr>
                <w:rFonts w:hint="eastAsia"/>
              </w:rPr>
              <w:t>12</w:t>
            </w:r>
          </w:p>
        </w:tc>
        <w:tc>
          <w:tcPr>
            <w:tcW w:w="756" w:type="dxa"/>
          </w:tcPr>
          <w:p w14:paraId="31C95E17" w14:textId="77777777" w:rsidR="004804E0" w:rsidRDefault="00D04961" w:rsidP="0059478B">
            <w:pPr>
              <w:pStyle w:val="ae"/>
              <w:spacing w:before="120" w:after="120"/>
              <w:ind w:firstLineChars="0" w:firstLine="0"/>
            </w:pPr>
            <w:r>
              <w:rPr>
                <w:rFonts w:hint="eastAsia"/>
              </w:rPr>
              <w:t>11</w:t>
            </w:r>
          </w:p>
        </w:tc>
        <w:tc>
          <w:tcPr>
            <w:tcW w:w="756" w:type="dxa"/>
          </w:tcPr>
          <w:p w14:paraId="152B76FE" w14:textId="77777777" w:rsidR="004804E0" w:rsidRDefault="00D04961" w:rsidP="0059478B">
            <w:pPr>
              <w:pStyle w:val="ae"/>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e"/>
              <w:spacing w:before="120" w:after="120"/>
              <w:ind w:firstLineChars="0" w:firstLine="0"/>
            </w:pPr>
            <w:r>
              <w:t>高铁</w:t>
            </w:r>
          </w:p>
        </w:tc>
        <w:tc>
          <w:tcPr>
            <w:tcW w:w="739" w:type="dxa"/>
          </w:tcPr>
          <w:p w14:paraId="7B87938D" w14:textId="77777777" w:rsidR="004804E0" w:rsidRDefault="00C530F1" w:rsidP="0059478B">
            <w:pPr>
              <w:pStyle w:val="ae"/>
              <w:spacing w:before="120" w:after="120"/>
              <w:ind w:firstLineChars="0" w:firstLine="0"/>
            </w:pPr>
            <w:r>
              <w:rPr>
                <w:rFonts w:hint="eastAsia"/>
              </w:rPr>
              <w:t>243</w:t>
            </w:r>
          </w:p>
        </w:tc>
        <w:tc>
          <w:tcPr>
            <w:tcW w:w="756" w:type="dxa"/>
          </w:tcPr>
          <w:p w14:paraId="1B347F23" w14:textId="77777777" w:rsidR="004804E0" w:rsidRDefault="00AA633B" w:rsidP="0059478B">
            <w:pPr>
              <w:pStyle w:val="ae"/>
              <w:spacing w:before="120" w:after="120"/>
              <w:ind w:firstLineChars="0" w:firstLine="0"/>
            </w:pPr>
            <w:r>
              <w:rPr>
                <w:rFonts w:hint="eastAsia"/>
              </w:rPr>
              <w:t>16.0</w:t>
            </w:r>
          </w:p>
        </w:tc>
        <w:tc>
          <w:tcPr>
            <w:tcW w:w="756" w:type="dxa"/>
          </w:tcPr>
          <w:p w14:paraId="47FE1F61" w14:textId="77777777" w:rsidR="004804E0" w:rsidRDefault="00D04961" w:rsidP="0059478B">
            <w:pPr>
              <w:pStyle w:val="ae"/>
              <w:spacing w:before="120" w:after="120"/>
              <w:ind w:firstLineChars="0" w:firstLine="0"/>
            </w:pPr>
            <w:r>
              <w:rPr>
                <w:rFonts w:hint="eastAsia"/>
              </w:rPr>
              <w:t>14.7</w:t>
            </w:r>
          </w:p>
        </w:tc>
        <w:tc>
          <w:tcPr>
            <w:tcW w:w="756" w:type="dxa"/>
          </w:tcPr>
          <w:p w14:paraId="7B06B8E2" w14:textId="77777777" w:rsidR="004804E0" w:rsidRDefault="00D04961" w:rsidP="0059478B">
            <w:pPr>
              <w:pStyle w:val="ae"/>
              <w:spacing w:before="120" w:after="120"/>
              <w:ind w:firstLineChars="0" w:firstLine="0"/>
            </w:pPr>
            <w:r>
              <w:rPr>
                <w:rFonts w:hint="eastAsia"/>
              </w:rPr>
              <w:t>32.6</w:t>
            </w:r>
          </w:p>
        </w:tc>
        <w:tc>
          <w:tcPr>
            <w:tcW w:w="756" w:type="dxa"/>
          </w:tcPr>
          <w:p w14:paraId="4BEF9E7A" w14:textId="77777777" w:rsidR="004804E0" w:rsidRDefault="00D04961" w:rsidP="0059478B">
            <w:pPr>
              <w:pStyle w:val="ae"/>
              <w:spacing w:before="120" w:after="120"/>
              <w:ind w:firstLineChars="0" w:firstLine="0"/>
            </w:pPr>
            <w:r>
              <w:rPr>
                <w:rFonts w:hint="eastAsia"/>
              </w:rPr>
              <w:t>6</w:t>
            </w:r>
          </w:p>
        </w:tc>
        <w:tc>
          <w:tcPr>
            <w:tcW w:w="756" w:type="dxa"/>
          </w:tcPr>
          <w:p w14:paraId="429F8935" w14:textId="77777777" w:rsidR="004804E0" w:rsidRDefault="00D04961" w:rsidP="0059478B">
            <w:pPr>
              <w:pStyle w:val="ae"/>
              <w:spacing w:before="120" w:after="120"/>
              <w:ind w:firstLineChars="0" w:firstLine="0"/>
            </w:pPr>
            <w:r>
              <w:rPr>
                <w:rFonts w:hint="eastAsia"/>
              </w:rPr>
              <w:t>6</w:t>
            </w:r>
          </w:p>
        </w:tc>
        <w:tc>
          <w:tcPr>
            <w:tcW w:w="756" w:type="dxa"/>
          </w:tcPr>
          <w:p w14:paraId="7D5F9CC1" w14:textId="77777777" w:rsidR="004804E0" w:rsidRDefault="00D04961" w:rsidP="0059478B">
            <w:pPr>
              <w:pStyle w:val="ae"/>
              <w:spacing w:before="120" w:after="120"/>
              <w:ind w:firstLineChars="0" w:firstLine="0"/>
            </w:pPr>
            <w:r>
              <w:rPr>
                <w:rFonts w:hint="eastAsia"/>
              </w:rPr>
              <w:t>12</w:t>
            </w:r>
          </w:p>
        </w:tc>
        <w:tc>
          <w:tcPr>
            <w:tcW w:w="756" w:type="dxa"/>
          </w:tcPr>
          <w:p w14:paraId="580D8489" w14:textId="77777777" w:rsidR="004804E0" w:rsidRDefault="00D04961" w:rsidP="0059478B">
            <w:pPr>
              <w:pStyle w:val="ae"/>
              <w:spacing w:before="120" w:after="120"/>
              <w:ind w:firstLineChars="0" w:firstLine="0"/>
            </w:pPr>
            <w:r>
              <w:rPr>
                <w:rFonts w:hint="eastAsia"/>
              </w:rPr>
              <w:t>36</w:t>
            </w:r>
          </w:p>
        </w:tc>
        <w:tc>
          <w:tcPr>
            <w:tcW w:w="756" w:type="dxa"/>
          </w:tcPr>
          <w:p w14:paraId="19A24F51" w14:textId="77777777" w:rsidR="004804E0" w:rsidRDefault="00D04961" w:rsidP="0059478B">
            <w:pPr>
              <w:pStyle w:val="ae"/>
              <w:spacing w:before="120" w:after="120"/>
              <w:ind w:firstLineChars="0" w:firstLine="0"/>
            </w:pPr>
            <w:r>
              <w:rPr>
                <w:rFonts w:hint="eastAsia"/>
              </w:rPr>
              <w:t>32</w:t>
            </w:r>
          </w:p>
        </w:tc>
        <w:tc>
          <w:tcPr>
            <w:tcW w:w="756" w:type="dxa"/>
          </w:tcPr>
          <w:p w14:paraId="02C99E36" w14:textId="77777777" w:rsidR="004804E0" w:rsidRDefault="00D04961" w:rsidP="0059478B">
            <w:pPr>
              <w:pStyle w:val="ae"/>
              <w:spacing w:before="120" w:after="120"/>
              <w:ind w:firstLineChars="0" w:firstLine="0"/>
            </w:pPr>
            <w:r>
              <w:rPr>
                <w:rFonts w:hint="eastAsia"/>
              </w:rPr>
              <w:t>72</w:t>
            </w:r>
          </w:p>
        </w:tc>
      </w:tr>
    </w:tbl>
    <w:p w14:paraId="73C4769D" w14:textId="676DF252" w:rsidR="00932C4D" w:rsidRDefault="003074F4" w:rsidP="00FC0A91">
      <w:pPr>
        <w:pStyle w:val="ae"/>
        <w:spacing w:beforeLines="0" w:before="0" w:afterLines="0" w:after="0" w:line="400" w:lineRule="exact"/>
      </w:pPr>
      <w:r>
        <w:rPr>
          <w:rFonts w:hint="eastAsia"/>
        </w:rPr>
        <w:t>人工模型集合（简称“人工”）总共有270个业务流程模型，模型来自学术论文</w:t>
      </w:r>
      <w:ins w:id="212" w:author="Wen Lijie" w:date="2015-04-27T22:33:00Z">
        <w:r w:rsidR="001E050D">
          <w:rPr>
            <w:rFonts w:hint="eastAsia"/>
          </w:rPr>
          <w:t>、</w:t>
        </w:r>
      </w:ins>
      <w:del w:id="213" w:author="Wen Lijie" w:date="2015-04-27T22:33:00Z">
        <w:r w:rsidDel="001E050D">
          <w:rPr>
            <w:rFonts w:hint="eastAsia"/>
          </w:rPr>
          <w:delText>，</w:delText>
        </w:r>
      </w:del>
      <w:r>
        <w:rPr>
          <w:rFonts w:hint="eastAsia"/>
        </w:rPr>
        <w:t>SAP参考模型，以及一部分作者手工</w:t>
      </w:r>
      <w:del w:id="214" w:author="Wen Lijie" w:date="2015-04-27T22:33:00Z">
        <w:r w:rsidDel="001E050D">
          <w:rPr>
            <w:rFonts w:hint="eastAsia"/>
          </w:rPr>
          <w:delText>制作的</w:delText>
        </w:r>
      </w:del>
      <w:ins w:id="215" w:author="Wen Lijie" w:date="2015-04-27T22:33:00Z">
        <w:r w:rsidR="001E050D">
          <w:rPr>
            <w:rFonts w:hint="eastAsia"/>
          </w:rPr>
          <w:t>创建的</w:t>
        </w:r>
      </w:ins>
      <w:r>
        <w:rPr>
          <w:rFonts w:hint="eastAsia"/>
        </w:rPr>
        <w:t>模型。</w:t>
      </w:r>
    </w:p>
    <w:p w14:paraId="5307630E" w14:textId="28564855" w:rsidR="003074F4" w:rsidRDefault="003074F4" w:rsidP="00FC0A91">
      <w:pPr>
        <w:pStyle w:val="ae"/>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w:t>
      </w:r>
      <w:ins w:id="216" w:author="Wen Lijie" w:date="2015-04-27T22:34:00Z">
        <w:r w:rsidR="00757AB8">
          <w:rPr>
            <w:rFonts w:hint="eastAsia"/>
          </w:rPr>
          <w:t>国内</w:t>
        </w:r>
      </w:ins>
      <w:r w:rsidR="00BA5D1F">
        <w:rPr>
          <w:rFonts w:hint="eastAsia"/>
        </w:rPr>
        <w:t>市场份额约30%。</w:t>
      </w:r>
    </w:p>
    <w:p w14:paraId="5D6FEEB8" w14:textId="77777777" w:rsidR="00FC0A91" w:rsidRPr="00FC0A91" w:rsidRDefault="00FC0A91" w:rsidP="00FC0A91">
      <w:pPr>
        <w:pStyle w:val="ae"/>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d"/>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d"/>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d"/>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49858826" w:rsidR="00876343" w:rsidRDefault="00876343" w:rsidP="00BD4768">
      <w:pPr>
        <w:pStyle w:val="32"/>
        <w:numPr>
          <w:ilvl w:val="2"/>
          <w:numId w:val="18"/>
        </w:numPr>
      </w:pPr>
      <w:r w:rsidRPr="00876343">
        <w:rPr>
          <w:rFonts w:hint="eastAsia"/>
        </w:rPr>
        <w:t>对流程模型特征选取</w:t>
      </w:r>
      <w:ins w:id="217" w:author="Wen Lijie" w:date="2015-04-27T22:35:00Z">
        <w:r w:rsidR="00C92EE8">
          <w:rPr>
            <w:rFonts w:hint="eastAsia"/>
          </w:rPr>
          <w:t>效果</w:t>
        </w:r>
      </w:ins>
      <w:r w:rsidRPr="00876343">
        <w:rPr>
          <w:rFonts w:hint="eastAsia"/>
        </w:rPr>
        <w:t>的</w:t>
      </w:r>
      <w:bookmarkEnd w:id="210"/>
      <w:r w:rsidRPr="00876343">
        <w:rPr>
          <w:rFonts w:hint="eastAsia"/>
        </w:rPr>
        <w:t>评</w:t>
      </w:r>
      <w:bookmarkStart w:id="218" w:name="_Toc415228207"/>
      <w:r w:rsidRPr="00876343">
        <w:rPr>
          <w:rFonts w:hint="eastAsia"/>
        </w:rPr>
        <w:t>估</w:t>
      </w:r>
    </w:p>
    <w:p w14:paraId="1C93BDFD" w14:textId="36E0A0B0" w:rsidR="000C59CB" w:rsidRDefault="0023659A" w:rsidP="00BA3D4D">
      <w:pPr>
        <w:pStyle w:val="ae"/>
        <w:spacing w:beforeLines="0" w:before="0" w:afterLines="0" w:after="0" w:line="400" w:lineRule="exact"/>
      </w:pPr>
      <w:del w:id="219" w:author="Wen Lijie" w:date="2015-04-27T22:35:00Z">
        <w:r w:rsidDel="009F7B19">
          <w:delText>在</w:delText>
        </w:r>
      </w:del>
      <w:r>
        <w:t>对流程模型特征选取</w:t>
      </w:r>
      <w:ins w:id="220" w:author="Wen Lijie" w:date="2015-04-27T22:36:00Z">
        <w:r w:rsidR="009F7B19">
          <w:rPr>
            <w:rFonts w:hint="eastAsia"/>
          </w:rPr>
          <w:t>效果</w:t>
        </w:r>
      </w:ins>
      <w:r>
        <w:t>方面的评估</w:t>
      </w:r>
      <w:r>
        <w:rPr>
          <w:rFonts w:hint="eastAsia"/>
        </w:rPr>
        <w:t>，</w:t>
      </w:r>
      <w:r>
        <w:t>本文将选取获</w:t>
      </w:r>
      <w:del w:id="221" w:author="Wen Lijie" w:date="2015-04-27T22:36:00Z">
        <w:r w:rsidDel="009F7B19">
          <w:delText>得的六维</w:delText>
        </w:r>
      </w:del>
      <w:ins w:id="222" w:author="Wen Lijie" w:date="2015-04-27T22:36:00Z">
        <w:r w:rsidR="009F7B19">
          <w:t>得的</w:t>
        </w:r>
        <w:r w:rsidR="009F7B19">
          <w:rPr>
            <w:rFonts w:hint="eastAsia"/>
          </w:rPr>
          <w:t>6</w:t>
        </w:r>
        <w:r w:rsidR="009F7B19">
          <w:t>维</w:t>
        </w:r>
      </w:ins>
      <w:r>
        <w:t>属性与没有经过筛选的</w:t>
      </w:r>
      <w:r>
        <w:rPr>
          <w:rFonts w:hint="eastAsia"/>
        </w:rPr>
        <w:t>48维属性进行对比。实验中对每个数据集选择其中的一部分数据来作为参考数据(分别选择了10</w:t>
      </w:r>
      <w:del w:id="223" w:author="Wen Lijie" w:date="2015-04-27T22:36:00Z">
        <w:r w:rsidDel="00A80526">
          <w:rPr>
            <w:rFonts w:hint="eastAsia"/>
          </w:rPr>
          <w:delText>%,</w:delText>
        </w:r>
      </w:del>
      <w:ins w:id="224" w:author="Wen Lijie" w:date="2015-04-27T22:36:00Z">
        <w:r w:rsidR="00A80526">
          <w:rPr>
            <w:rFonts w:hint="eastAsia"/>
          </w:rPr>
          <w:t>%、</w:t>
        </w:r>
      </w:ins>
      <w:r>
        <w:rPr>
          <w:rFonts w:hint="eastAsia"/>
        </w:rPr>
        <w:t>20</w:t>
      </w:r>
      <w:del w:id="225" w:author="Wen Lijie" w:date="2015-04-27T22:36:00Z">
        <w:r w:rsidDel="00A80526">
          <w:rPr>
            <w:rFonts w:hint="eastAsia"/>
          </w:rPr>
          <w:delText>%,</w:delText>
        </w:r>
      </w:del>
      <w:ins w:id="226" w:author="Wen Lijie" w:date="2015-04-27T22:36:00Z">
        <w:r w:rsidR="00A80526">
          <w:rPr>
            <w:rFonts w:hint="eastAsia"/>
          </w:rPr>
          <w:t>%、</w:t>
        </w:r>
      </w:ins>
      <w:r>
        <w:rPr>
          <w:rFonts w:hint="eastAsia"/>
        </w:rPr>
        <w:t>30</w:t>
      </w:r>
      <w:del w:id="227" w:author="Wen Lijie" w:date="2015-04-27T22:36:00Z">
        <w:r w:rsidDel="00A80526">
          <w:rPr>
            <w:rFonts w:hint="eastAsia"/>
          </w:rPr>
          <w:delText>%,</w:delText>
        </w:r>
      </w:del>
      <w:ins w:id="228" w:author="Wen Lijie" w:date="2015-04-27T22:36:00Z">
        <w:r w:rsidR="00A80526">
          <w:rPr>
            <w:rFonts w:hint="eastAsia"/>
          </w:rPr>
          <w:t>%、</w:t>
        </w:r>
      </w:ins>
      <w:r>
        <w:rPr>
          <w:rFonts w:hint="eastAsia"/>
        </w:rPr>
        <w:t>40</w:t>
      </w:r>
      <w:del w:id="229" w:author="Wen Lijie" w:date="2015-04-27T22:36:00Z">
        <w:r w:rsidDel="00A80526">
          <w:rPr>
            <w:rFonts w:hint="eastAsia"/>
          </w:rPr>
          <w:delText>%,</w:delText>
        </w:r>
      </w:del>
      <w:ins w:id="230" w:author="Wen Lijie" w:date="2015-04-27T22:36:00Z">
        <w:r w:rsidR="00A80526">
          <w:rPr>
            <w:rFonts w:hint="eastAsia"/>
          </w:rPr>
          <w:t>%、</w:t>
        </w:r>
      </w:ins>
      <w:r>
        <w:rPr>
          <w:rFonts w:hint="eastAsia"/>
        </w:rPr>
        <w:t>50%</w:t>
      </w:r>
      <w:r>
        <w:t>比例的数据作为参考数据集</w:t>
      </w:r>
      <w:r>
        <w:rPr>
          <w:rFonts w:hint="eastAsia"/>
        </w:rPr>
        <w:t>)。这部分参考数据用来训练获得回归模型，然后</w:t>
      </w:r>
      <w:del w:id="231" w:author="Wen Lijie" w:date="2015-04-27T22:36:00Z">
        <w:r w:rsidDel="0028096F">
          <w:rPr>
            <w:rFonts w:hint="eastAsia"/>
          </w:rPr>
          <w:delText>去</w:delText>
        </w:r>
      </w:del>
      <w:r>
        <w:rPr>
          <w:rFonts w:hint="eastAsia"/>
        </w:rPr>
        <w:t>利用回归模型对没有当做训练集</w:t>
      </w:r>
      <w:ins w:id="232" w:author="Wen Lijie" w:date="2015-04-27T22:36:00Z">
        <w:r w:rsidR="0028096F">
          <w:rPr>
            <w:rFonts w:hint="eastAsia"/>
          </w:rPr>
          <w:t>（即测试集）</w:t>
        </w:r>
      </w:ins>
      <w:r>
        <w:rPr>
          <w:rFonts w:hint="eastAsia"/>
        </w:rPr>
        <w:t>的模型推荐最适宜的流程挖掘算法。</w:t>
      </w:r>
    </w:p>
    <w:p w14:paraId="6AEC4975" w14:textId="77777777" w:rsidR="00E268CD" w:rsidRDefault="00E268CD" w:rsidP="00982600">
      <w:pPr>
        <w:pStyle w:val="ae"/>
        <w:spacing w:beforeLines="0" w:before="0" w:afterLines="0" w:after="0" w:line="400" w:lineRule="exact"/>
        <w:ind w:firstLine="519"/>
        <w:rPr>
          <w:b/>
        </w:rPr>
      </w:pPr>
      <w:r w:rsidRPr="00E268CD">
        <w:rPr>
          <w:b/>
        </w:rPr>
        <w:t>准确度</w:t>
      </w:r>
    </w:p>
    <w:p w14:paraId="05CAF057" w14:textId="77777777" w:rsidR="00E10AA0" w:rsidRDefault="007F27B1" w:rsidP="00BA3D4D">
      <w:pPr>
        <w:pStyle w:val="ae"/>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407684" w:rsidRDefault="00407684">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407684" w:rsidRDefault="00407684"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">
                <v:textbox>
                  <w:txbxContent>
                    <w:p w14:paraId="33F0F9C7" w14:textId="77777777" w:rsidR="00407684" w:rsidRDefault="00407684">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6">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407684" w:rsidRDefault="00407684"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407684" w:rsidRDefault="00407684">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407684" w:rsidRDefault="00407684"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8.85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">
                <v:textbox>
                  <w:txbxContent>
                    <w:p w14:paraId="3638F9B2" w14:textId="77777777" w:rsidR="00407684" w:rsidRDefault="00407684">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8">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407684" w:rsidRDefault="00407684" w:rsidP="00BA3D4D">
                      <w:pPr>
                        <w:jc w:val="center"/>
                      </w:pPr>
                      <w:r w:rsidRPr="00BA3D4D">
                        <w:rPr>
                          <w:rFonts w:hint="eastAsia"/>
                          <w:sz w:val="22"/>
                        </w:rPr>
                        <w:t>（</w:t>
                      </w:r>
                      <w:r w:rsidRPr="00BA3D4D">
                        <w:rPr>
                          <w:rFonts w:hint="eastAsia"/>
                          <w:sz w:val="22"/>
                        </w:rPr>
                        <w:t>a</w:t>
                      </w:r>
                      <w:r w:rsidRPr="00BA3D4D">
                        <w:rPr>
                          <w:rFonts w:hint="eastAsia"/>
                          <w:sz w:val="22"/>
                        </w:rPr>
                        <w:t>）</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407684" w:rsidRDefault="00407684"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407684" w:rsidRDefault="00407684"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">
                <v:textbox>
                  <w:txbxContent>
                    <w:p w14:paraId="786CB0BB" w14:textId="77777777" w:rsidR="00407684" w:rsidRDefault="00407684"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0">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407684" w:rsidRDefault="00407684"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w:t>
      </w:r>
      <w:proofErr w:type="spellStart"/>
      <w:r w:rsidR="00A56872" w:rsidRPr="00A56872">
        <w:t>Rozinat</w:t>
      </w:r>
      <w:proofErr w:type="spellEnd"/>
      <w:r w:rsidR="00A56872" w:rsidRPr="00A56872">
        <w:t>提出的评估框架经</w:t>
      </w:r>
      <w:r w:rsidR="00A56872" w:rsidRPr="00A56872">
        <w:lastRenderedPageBreak/>
        <w:t>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commentRangeStart w:id="233"/>
      <w:r w:rsidRPr="009B12BB">
        <w:rPr>
          <w:sz w:val="22"/>
        </w:rPr>
        <w:t>图</w:t>
      </w:r>
      <w:r w:rsidRPr="009B12BB">
        <w:rPr>
          <w:sz w:val="22"/>
        </w:rPr>
        <w:t>4.</w:t>
      </w:r>
      <w:r>
        <w:rPr>
          <w:sz w:val="22"/>
        </w:rPr>
        <w:t>11</w:t>
      </w:r>
      <w:r>
        <w:rPr>
          <w:sz w:val="22"/>
        </w:rPr>
        <w:t>评估流程模型特征选取的准确度结果</w:t>
      </w:r>
      <w:commentRangeEnd w:id="233"/>
      <w:r w:rsidR="00280661">
        <w:rPr>
          <w:rStyle w:val="af4"/>
        </w:rPr>
        <w:commentReference w:id="233"/>
      </w:r>
    </w:p>
    <w:p w14:paraId="329CABB8" w14:textId="709E1CD0" w:rsidR="00EC7BE2" w:rsidRDefault="00EC7BE2" w:rsidP="000B376A">
      <w:pPr>
        <w:pStyle w:val="ae"/>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w:t>
      </w:r>
      <w:ins w:id="234" w:author="Wen Lijie" w:date="2015-04-27T22:43:00Z">
        <w:r w:rsidR="00310E6F">
          <w:rPr>
            <w:rFonts w:hint="eastAsia"/>
          </w:rPr>
          <w:t>6</w:t>
        </w:r>
      </w:ins>
      <w:del w:id="235" w:author="Wen Lijie" w:date="2015-04-27T22:43:00Z">
        <w:r w:rsidR="00B31E49" w:rsidDel="00310E6F">
          <w:rPr>
            <w:rFonts w:hint="eastAsia"/>
          </w:rPr>
          <w:delText>六个</w:delText>
        </w:r>
      </w:del>
      <w:ins w:id="236" w:author="Wen Lijie" w:date="2015-04-27T22:43:00Z">
        <w:r w:rsidR="00310E6F">
          <w:rPr>
            <w:rFonts w:hint="eastAsia"/>
          </w:rPr>
          <w:t>维</w:t>
        </w:r>
      </w:ins>
      <w:r w:rsidR="00B31E49">
        <w:rPr>
          <w:rFonts w:hint="eastAsia"/>
        </w:rPr>
        <w:t>模型特征的回归分析较利用48维模型特征来说推荐的准确程度较好。另外，因为高铁数据集的模型相比其他两个数据集的模型复杂，大部分流程挖掘算法无法在这个数据集中</w:t>
      </w:r>
      <w:del w:id="237" w:author="Wen Lijie" w:date="2015-04-27T22:43:00Z">
        <w:r w:rsidR="00B31E49" w:rsidDel="00CC02D7">
          <w:rPr>
            <w:rFonts w:hint="eastAsia"/>
          </w:rPr>
          <w:delText>有不错</w:delText>
        </w:r>
      </w:del>
      <w:ins w:id="238" w:author="Wen Lijie" w:date="2015-04-27T22:43:00Z">
        <w:r w:rsidR="00CC02D7">
          <w:rPr>
            <w:rFonts w:hint="eastAsia"/>
          </w:rPr>
          <w:t>有</w:t>
        </w:r>
        <w:r w:rsidR="00CC02D7">
          <w:rPr>
            <w:rFonts w:hint="eastAsia"/>
          </w:rPr>
          <w:t>好</w:t>
        </w:r>
      </w:ins>
      <w:r w:rsidR="00B31E49">
        <w:rPr>
          <w:rFonts w:hint="eastAsia"/>
        </w:rPr>
        <w:t>的表现。这一现象致使各个流程挖掘算法的在高铁数据集上的挖掘效果类似（都表现的不好），因此一个高铁模型可能会有多个最优流程挖掘算法，因而推荐算法在高铁模型集上准确度会较其他两个模型集好（</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982600">
      <w:pPr>
        <w:pStyle w:val="ae"/>
        <w:spacing w:beforeLines="0" w:before="0" w:afterLines="0" w:after="0" w:line="400" w:lineRule="exact"/>
        <w:ind w:firstLine="519"/>
        <w:rPr>
          <w:b/>
        </w:rPr>
      </w:pPr>
      <w:r w:rsidRPr="002B5AB1">
        <w:rPr>
          <w:b/>
        </w:rPr>
        <w:t>时间效率</w:t>
      </w:r>
    </w:p>
    <w:p w14:paraId="73C0DA05" w14:textId="6C0D917E" w:rsidR="000B376A" w:rsidRPr="003B42C5" w:rsidRDefault="000B376A" w:rsidP="0055462F">
      <w:pPr>
        <w:pStyle w:val="ae"/>
        <w:spacing w:beforeLines="0" w:before="0" w:afterLines="0" w:after="0" w:line="400" w:lineRule="exact"/>
      </w:pPr>
      <w:r w:rsidRPr="000B376A">
        <w:rPr>
          <w:rFonts w:hint="eastAsia"/>
        </w:rPr>
        <w:t>在实验中</w:t>
      </w:r>
      <w:r>
        <w:rPr>
          <w:rFonts w:hint="eastAsia"/>
        </w:rPr>
        <w:t>,我们对比了</w:t>
      </w:r>
      <w:ins w:id="239" w:author="Wen Lijie" w:date="2015-04-27T22:46:00Z">
        <w:r w:rsidR="006A72F5">
          <w:rPr>
            <w:rFonts w:hint="eastAsia"/>
          </w:rPr>
          <w:t>6</w:t>
        </w:r>
      </w:ins>
      <w:del w:id="240" w:author="Wen Lijie" w:date="2015-04-27T22:46:00Z">
        <w:r w:rsidDel="006A72F5">
          <w:rPr>
            <w:rFonts w:hint="eastAsia"/>
          </w:rPr>
          <w:delText>六</w:delText>
        </w:r>
      </w:del>
      <w:r>
        <w:rPr>
          <w:rFonts w:hint="eastAsia"/>
        </w:rPr>
        <w:t>维特征和48维特征的特征提取时间。图12分别</w:t>
      </w:r>
      <w:r w:rsidR="003B42C5">
        <w:rPr>
          <w:rFonts w:hint="eastAsia"/>
        </w:rPr>
        <w:t>展示了人工、东锅和高铁模型集合的时间效率结果。普遍来看，在同样的数据集和训练集的比例中，</w:t>
      </w:r>
      <w:ins w:id="241" w:author="Wen Lijie" w:date="2015-04-27T22:46:00Z">
        <w:r w:rsidR="00A278B1">
          <w:rPr>
            <w:rFonts w:hint="eastAsia"/>
          </w:rPr>
          <w:t>6</w:t>
        </w:r>
      </w:ins>
      <w:del w:id="242" w:author="Wen Lijie" w:date="2015-04-27T22:46:00Z">
        <w:r w:rsidR="003B42C5" w:rsidDel="00A278B1">
          <w:rPr>
            <w:rFonts w:hint="eastAsia"/>
          </w:rPr>
          <w:delText>六</w:delText>
        </w:r>
      </w:del>
      <w:r w:rsidR="003B42C5">
        <w:rPr>
          <w:rFonts w:hint="eastAsia"/>
        </w:rPr>
        <w:t>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407684" w:rsidRDefault="00407684"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407684" w:rsidRDefault="00407684"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">
                <v:textbox>
                  <w:txbxContent>
                    <w:p w14:paraId="215B5923" w14:textId="77777777" w:rsidR="00407684" w:rsidRDefault="00407684"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407684" w:rsidRDefault="00407684"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407684" w:rsidRDefault="00407684"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407684" w:rsidRDefault="00407684"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">
                <v:textbox>
                  <w:txbxContent>
                    <w:p w14:paraId="1617B561" w14:textId="77777777" w:rsidR="00407684" w:rsidRDefault="00407684"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407684" w:rsidRDefault="00407684"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407684" w:rsidRDefault="00407684"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407684" w:rsidRDefault="00407684"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8.9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">
                <v:textbox>
                  <w:txbxContent>
                    <w:p w14:paraId="6BCAD596" w14:textId="77777777" w:rsidR="00407684" w:rsidRDefault="00407684"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407684" w:rsidRDefault="00407684" w:rsidP="00BA31DD">
                      <w:pPr>
                        <w:jc w:val="center"/>
                      </w:pPr>
                      <w:r w:rsidRPr="00BA3D4D">
                        <w:rPr>
                          <w:rFonts w:hint="eastAsia"/>
                          <w:sz w:val="22"/>
                        </w:rPr>
                        <w:t>（</w:t>
                      </w:r>
                      <w:r w:rsidRPr="00BA3D4D">
                        <w:rPr>
                          <w:rFonts w:hint="eastAsia"/>
                          <w:sz w:val="22"/>
                        </w:rPr>
                        <w:t>a</w:t>
                      </w:r>
                      <w:r w:rsidRPr="00BA3D4D">
                        <w:rPr>
                          <w:rFonts w:hint="eastAsia"/>
                          <w:sz w:val="22"/>
                        </w:rPr>
                        <w:t>）</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e"/>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660A2899" w:rsidR="00876343" w:rsidRDefault="00876343" w:rsidP="00BD4768">
      <w:pPr>
        <w:pStyle w:val="32"/>
        <w:numPr>
          <w:ilvl w:val="2"/>
          <w:numId w:val="18"/>
        </w:numPr>
      </w:pPr>
      <w:r w:rsidRPr="00876343">
        <w:rPr>
          <w:rFonts w:hint="eastAsia"/>
        </w:rPr>
        <w:lastRenderedPageBreak/>
        <w:t>对典型模型库构建</w:t>
      </w:r>
      <w:ins w:id="243" w:author="Wen Lijie" w:date="2015-04-27T22:47:00Z">
        <w:r w:rsidR="00C959DB">
          <w:rPr>
            <w:rFonts w:hint="eastAsia"/>
          </w:rPr>
          <w:t>效果</w:t>
        </w:r>
      </w:ins>
      <w:r w:rsidRPr="00876343">
        <w:rPr>
          <w:rFonts w:hint="eastAsia"/>
        </w:rPr>
        <w:t>的</w:t>
      </w:r>
      <w:bookmarkEnd w:id="218"/>
      <w:r w:rsidRPr="00876343">
        <w:rPr>
          <w:rFonts w:hint="eastAsia"/>
        </w:rPr>
        <w:t>评</w:t>
      </w:r>
      <w:bookmarkStart w:id="244" w:name="_Toc415228208"/>
      <w:r w:rsidRPr="00876343">
        <w:rPr>
          <w:rFonts w:hint="eastAsia"/>
        </w:rPr>
        <w:t>估</w:t>
      </w:r>
    </w:p>
    <w:p w14:paraId="00525153" w14:textId="3A8007C3" w:rsidR="00263D83" w:rsidRDefault="0055462F" w:rsidP="000461A1">
      <w:pPr>
        <w:pStyle w:val="ae"/>
        <w:spacing w:beforeLines="0" w:before="0" w:afterLines="0" w:after="0" w:line="400" w:lineRule="exact"/>
      </w:pPr>
      <w:r w:rsidRPr="000461A1">
        <w:t>在对典型模型库构建</w:t>
      </w:r>
      <w:ins w:id="245" w:author="Wen Lijie" w:date="2015-04-27T22:47:00Z">
        <w:r w:rsidR="00B16E96">
          <w:rPr>
            <w:rFonts w:hint="eastAsia"/>
          </w:rPr>
          <w:t>效果</w:t>
        </w:r>
      </w:ins>
      <w:r w:rsidRPr="000461A1">
        <w:t>的评估中</w:t>
      </w:r>
      <w:r w:rsidRPr="000461A1">
        <w:rPr>
          <w:rFonts w:hint="eastAsia"/>
        </w:rPr>
        <w:t>，</w:t>
      </w:r>
      <w:del w:id="246" w:author="Wen Lijie" w:date="2015-04-27T22:47:00Z">
        <w:r w:rsidRPr="000461A1" w:rsidDel="00B16E96">
          <w:delText>我们</w:delText>
        </w:r>
      </w:del>
      <w:r w:rsidRPr="000461A1">
        <w:t>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w:t>
      </w:r>
      <w:del w:id="247" w:author="Wen Lijie" w:date="2015-04-27T22:48:00Z">
        <w:r w:rsidR="00751969" w:rsidRPr="000461A1" w:rsidDel="003E0737">
          <w:rPr>
            <w:rFonts w:hint="eastAsia"/>
          </w:rPr>
          <w:delText>我们</w:delText>
        </w:r>
      </w:del>
      <w:r w:rsidR="00751969" w:rsidRPr="000461A1">
        <w:rPr>
          <w:rFonts w:hint="eastAsia"/>
        </w:rPr>
        <w:t>从测试模型集中选取三分之一的模型作为参考模型集，</w:t>
      </w:r>
      <w:r w:rsidR="000461A1" w:rsidRPr="000461A1">
        <w:rPr>
          <w:rFonts w:hint="eastAsia"/>
        </w:rPr>
        <w:t>因为不同数据集</w:t>
      </w:r>
      <w:del w:id="248" w:author="Wen Lijie" w:date="2015-04-27T22:48:00Z">
        <w:r w:rsidR="000461A1" w:rsidRPr="000461A1" w:rsidDel="003E0737">
          <w:rPr>
            <w:rFonts w:hint="eastAsia"/>
          </w:rPr>
          <w:delText>的</w:delText>
        </w:r>
      </w:del>
      <w:r w:rsidR="000461A1" w:rsidRPr="000461A1">
        <w:rPr>
          <w:rFonts w:hint="eastAsia"/>
        </w:rPr>
        <w:t>中</w:t>
      </w:r>
      <w:ins w:id="249" w:author="Wen Lijie" w:date="2015-04-27T22:48:00Z">
        <w:r w:rsidR="003E0737">
          <w:rPr>
            <w:rFonts w:hint="eastAsia"/>
          </w:rPr>
          <w:t>的</w:t>
        </w:r>
      </w:ins>
      <w:r w:rsidR="000461A1" w:rsidRPr="000461A1">
        <w:rPr>
          <w:rFonts w:hint="eastAsia"/>
        </w:rPr>
        <w:t>模型不同，</w:t>
      </w:r>
      <w:del w:id="250" w:author="Wen Lijie" w:date="2015-04-27T22:48:00Z">
        <w:r w:rsidR="000461A1" w:rsidRPr="000461A1" w:rsidDel="006035AE">
          <w:rPr>
            <w:rFonts w:hint="eastAsia"/>
          </w:rPr>
          <w:delText>我们</w:delText>
        </w:r>
      </w:del>
      <w:r w:rsidR="000461A1" w:rsidRPr="000461A1">
        <w:rPr>
          <w:rFonts w:hint="eastAsia"/>
        </w:rPr>
        <w:t>需要对应于每个测试数据集提取其对应</w:t>
      </w:r>
      <w:del w:id="251" w:author="Wen Lijie" w:date="2015-04-27T22:48:00Z">
        <w:r w:rsidR="000461A1" w:rsidRPr="000461A1" w:rsidDel="00E724BB">
          <w:rPr>
            <w:rFonts w:hint="eastAsia"/>
          </w:rPr>
          <w:delText>的数据</w:delText>
        </w:r>
      </w:del>
      <w:ins w:id="252" w:author="Wen Lijie" w:date="2015-04-27T22:48:00Z">
        <w:r w:rsidR="00E724BB" w:rsidRPr="000461A1">
          <w:rPr>
            <w:rFonts w:hint="eastAsia"/>
          </w:rPr>
          <w:t>的</w:t>
        </w:r>
        <w:r w:rsidR="00E724BB">
          <w:rPr>
            <w:rFonts w:hint="eastAsia"/>
          </w:rPr>
          <w:t>模型</w:t>
        </w:r>
      </w:ins>
      <w:r w:rsidR="000461A1" w:rsidRPr="000461A1">
        <w:rPr>
          <w:rFonts w:hint="eastAsia"/>
        </w:rPr>
        <w:t>集来做训练。而对于URM来说，因为通用的典型模型库是与测试</w:t>
      </w:r>
      <w:ins w:id="253" w:author="Wen Lijie" w:date="2015-04-27T22:48:00Z">
        <w:r w:rsidR="008E2A48">
          <w:rPr>
            <w:rFonts w:hint="eastAsia"/>
          </w:rPr>
          <w:t>模型</w:t>
        </w:r>
      </w:ins>
      <w:r w:rsidR="000461A1" w:rsidRPr="000461A1">
        <w:rPr>
          <w:rFonts w:hint="eastAsia"/>
        </w:rPr>
        <w:t>集合无关的，因此典型模型库可以只被训练一次就在多个测试集中做预测。</w:t>
      </w:r>
    </w:p>
    <w:p w14:paraId="710699B1" w14:textId="77777777" w:rsidR="0095289B" w:rsidRDefault="0095289B" w:rsidP="000461A1">
      <w:pPr>
        <w:pStyle w:val="ae"/>
        <w:spacing w:beforeLines="0" w:before="0" w:afterLines="0" w:after="0" w:line="400" w:lineRule="exact"/>
      </w:pPr>
    </w:p>
    <w:p w14:paraId="25431284" w14:textId="77777777" w:rsidR="000461A1" w:rsidRDefault="000461A1" w:rsidP="00982600">
      <w:pPr>
        <w:pStyle w:val="ae"/>
        <w:spacing w:beforeLines="0" w:before="0" w:afterLines="0" w:after="0" w:line="400" w:lineRule="exact"/>
        <w:ind w:firstLine="519"/>
        <w:rPr>
          <w:b/>
        </w:rPr>
      </w:pPr>
      <w:r>
        <w:rPr>
          <w:b/>
        </w:rPr>
        <w:t>准确度</w:t>
      </w:r>
    </w:p>
    <w:p w14:paraId="192A1385" w14:textId="40632528" w:rsidR="000461A1" w:rsidRDefault="000461A1" w:rsidP="00A729BC">
      <w:pPr>
        <w:pStyle w:val="ae"/>
        <w:spacing w:beforeLines="0" w:before="0" w:afterLines="0" w:after="0" w:line="400" w:lineRule="exact"/>
      </w:pPr>
      <w:r w:rsidRPr="0049797A">
        <w:rPr>
          <w:rFonts w:hint="eastAsia"/>
        </w:rPr>
        <w:t>准确度的衡量标准与对流程模型特征选取</w:t>
      </w:r>
      <w:ins w:id="254" w:author="Wen Lijie" w:date="2015-04-27T22:49:00Z">
        <w:r w:rsidR="0095058F">
          <w:rPr>
            <w:rFonts w:hint="eastAsia"/>
          </w:rPr>
          <w:t>效果</w:t>
        </w:r>
      </w:ins>
      <w:del w:id="255" w:author="Wen Lijie" w:date="2015-04-27T22:49:00Z">
        <w:r w:rsidRPr="0049797A" w:rsidDel="003242CA">
          <w:rPr>
            <w:rFonts w:hint="eastAsia"/>
          </w:rPr>
          <w:delText>的评估</w:delText>
        </w:r>
      </w:del>
      <w:ins w:id="256" w:author="Wen Lijie" w:date="2015-04-27T22:49:00Z">
        <w:r w:rsidR="003242CA">
          <w:rPr>
            <w:rFonts w:hint="eastAsia"/>
          </w:rPr>
          <w:t>进行</w:t>
        </w:r>
        <w:r w:rsidR="003242CA" w:rsidRPr="0049797A">
          <w:rPr>
            <w:rFonts w:hint="eastAsia"/>
          </w:rPr>
          <w:t>评估</w:t>
        </w:r>
      </w:ins>
      <w:r w:rsidRPr="0049797A">
        <w:rPr>
          <w:rFonts w:hint="eastAsia"/>
        </w:rPr>
        <w:t>的衡量标准</w:t>
      </w:r>
      <w:del w:id="257" w:author="Wen Lijie" w:date="2015-04-27T22:49:00Z">
        <w:r w:rsidRPr="0049797A" w:rsidDel="007D653F">
          <w:rPr>
            <w:rFonts w:hint="eastAsia"/>
          </w:rPr>
          <w:delText>是一样的</w:delText>
        </w:r>
      </w:del>
      <w:ins w:id="258" w:author="Wen Lijie" w:date="2015-04-27T22:49:00Z">
        <w:r w:rsidR="007D653F">
          <w:rPr>
            <w:rFonts w:hint="eastAsia"/>
          </w:rPr>
          <w:t>一致</w:t>
        </w:r>
      </w:ins>
      <w:r w:rsidRPr="0049797A">
        <w:rPr>
          <w:rFonts w:hint="eastAsia"/>
        </w:rPr>
        <w:t>，</w:t>
      </w:r>
      <w:r w:rsidR="0049797A" w:rsidRPr="0049797A">
        <w:rPr>
          <w:rFonts w:hint="eastAsia"/>
        </w:rPr>
        <w:t>即对每一个模型，根据其真实最优算法与预估最优算法是否相同来判断推荐的准确度。</w:t>
      </w:r>
    </w:p>
    <w:p w14:paraId="7E3B8651" w14:textId="77777777" w:rsidR="00E230AB" w:rsidRPr="00C63BF4" w:rsidRDefault="00E230AB" w:rsidP="00A729BC">
      <w:pPr>
        <w:pStyle w:val="ae"/>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w:t>
      </w:r>
      <w:commentRangeStart w:id="259"/>
      <w:r w:rsidR="00C63BF4">
        <w:t>高一些</w:t>
      </w:r>
      <w:commentRangeEnd w:id="259"/>
      <w:r w:rsidR="005715C1">
        <w:rPr>
          <w:rStyle w:val="af4"/>
          <w:rFonts w:asciiTheme="minorHAnsi" w:hAnsiTheme="minorHAnsi"/>
        </w:rPr>
        <w:commentReference w:id="259"/>
      </w:r>
      <w:r w:rsidR="00C63BF4">
        <w:rPr>
          <w:rFonts w:hint="eastAsia"/>
        </w:rPr>
        <w:t>。</w:t>
      </w:r>
    </w:p>
    <w:p w14:paraId="4C9CC9AF" w14:textId="77777777" w:rsidR="00E230AB" w:rsidRDefault="00E230AB" w:rsidP="00E230AB">
      <w:pPr>
        <w:pStyle w:val="ae"/>
        <w:spacing w:beforeLines="0" w:before="0" w:afterLines="0" w:after="0" w:line="400" w:lineRule="exact"/>
        <w:ind w:firstLine="440"/>
        <w:jc w:val="center"/>
      </w:pPr>
      <w:commentRangeStart w:id="260"/>
      <w:r>
        <w:rPr>
          <w:sz w:val="22"/>
        </w:rPr>
        <w:t>表</w:t>
      </w:r>
      <w:r w:rsidRPr="009B12BB">
        <w:rPr>
          <w:sz w:val="22"/>
        </w:rPr>
        <w:t>4.</w:t>
      </w:r>
      <w:r w:rsidR="00A729BC">
        <w:rPr>
          <w:sz w:val="22"/>
        </w:rPr>
        <w:t>2</w:t>
      </w:r>
      <w:r>
        <w:rPr>
          <w:sz w:val="22"/>
        </w:rPr>
        <w:t>对典型模型库构建的准确度评估</w:t>
      </w:r>
      <w:commentRangeEnd w:id="260"/>
      <w:r w:rsidR="00D86DC6">
        <w:rPr>
          <w:rStyle w:val="af4"/>
          <w:rFonts w:asciiTheme="minorHAnsi" w:hAnsiTheme="minorHAnsi"/>
        </w:rPr>
        <w:commentReference w:id="260"/>
      </w:r>
      <w:r>
        <w:rPr>
          <w:rFonts w:hint="eastAsia"/>
        </w:rPr>
        <w:t xml:space="preserve"> </w:t>
      </w:r>
    </w:p>
    <w:tbl>
      <w:tblPr>
        <w:tblStyle w:val="a7"/>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e"/>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e"/>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e"/>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e"/>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e"/>
              <w:spacing w:beforeLines="0" w:before="0" w:afterLines="0" w:after="0" w:line="400" w:lineRule="exact"/>
              <w:ind w:firstLineChars="0" w:firstLine="0"/>
            </w:pPr>
          </w:p>
        </w:tc>
        <w:tc>
          <w:tcPr>
            <w:tcW w:w="1438" w:type="dxa"/>
            <w:vMerge/>
          </w:tcPr>
          <w:p w14:paraId="079534EC" w14:textId="77777777" w:rsidR="0049797A" w:rsidRDefault="0049797A" w:rsidP="000461A1">
            <w:pPr>
              <w:pStyle w:val="ae"/>
              <w:spacing w:beforeLines="0" w:before="0" w:afterLines="0" w:after="0" w:line="400" w:lineRule="exact"/>
              <w:ind w:firstLineChars="0" w:firstLine="0"/>
            </w:pPr>
          </w:p>
        </w:tc>
        <w:tc>
          <w:tcPr>
            <w:tcW w:w="1438" w:type="dxa"/>
          </w:tcPr>
          <w:p w14:paraId="021BF909" w14:textId="77777777" w:rsidR="0049797A" w:rsidRDefault="0049797A" w:rsidP="000461A1">
            <w:pPr>
              <w:pStyle w:val="ae"/>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e"/>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e"/>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e"/>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e"/>
              <w:spacing w:beforeLines="0" w:before="0" w:afterLines="0" w:after="0" w:line="400" w:lineRule="exact"/>
              <w:ind w:firstLineChars="0" w:firstLine="0"/>
            </w:pPr>
            <w:r>
              <w:rPr>
                <w:rFonts w:hint="eastAsia"/>
              </w:rPr>
              <w:t>人工</w:t>
            </w:r>
            <w:del w:id="261" w:author="Wen Lijie" w:date="2015-04-27T22:50:00Z">
              <w:r w:rsidDel="00472B50">
                <w:rPr>
                  <w:rFonts w:hint="eastAsia"/>
                </w:rPr>
                <w:delText>模型</w:delText>
              </w:r>
            </w:del>
          </w:p>
        </w:tc>
        <w:tc>
          <w:tcPr>
            <w:tcW w:w="1438" w:type="dxa"/>
          </w:tcPr>
          <w:p w14:paraId="3BDD93E5" w14:textId="77777777" w:rsidR="0049797A" w:rsidRDefault="0049797A" w:rsidP="000461A1">
            <w:pPr>
              <w:pStyle w:val="ae"/>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e"/>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e"/>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e"/>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e"/>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e"/>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e"/>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e"/>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e"/>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e"/>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e"/>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e"/>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e"/>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e"/>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e"/>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e"/>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e"/>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e"/>
        <w:spacing w:beforeLines="0" w:before="0" w:afterLines="0" w:after="0" w:line="400" w:lineRule="exact"/>
      </w:pPr>
    </w:p>
    <w:p w14:paraId="0D6DC5B2" w14:textId="77777777" w:rsidR="0095289B" w:rsidRDefault="0095289B" w:rsidP="00982600">
      <w:pPr>
        <w:pStyle w:val="ae"/>
        <w:spacing w:beforeLines="0" w:before="0" w:afterLines="0" w:after="0" w:line="400" w:lineRule="exact"/>
        <w:ind w:firstLine="519"/>
        <w:rPr>
          <w:b/>
        </w:rPr>
      </w:pPr>
      <w:r w:rsidRPr="00A729BC">
        <w:rPr>
          <w:b/>
        </w:rPr>
        <w:t>时间效率</w:t>
      </w:r>
    </w:p>
    <w:p w14:paraId="4745F76F" w14:textId="25475369" w:rsidR="00A729BC" w:rsidRDefault="00A729BC" w:rsidP="000461A1">
      <w:pPr>
        <w:pStyle w:val="ae"/>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w:t>
      </w:r>
      <w:ins w:id="262" w:author="Wen Lijie" w:date="2015-04-27T22:53:00Z">
        <w:r w:rsidR="00E739FE">
          <w:rPr>
            <w:rFonts w:hint="eastAsia"/>
          </w:rPr>
          <w:t>：</w:t>
        </w:r>
      </w:ins>
      <w:del w:id="263" w:author="Wen Lijie" w:date="2015-04-27T22:53:00Z">
        <w:r w:rsidR="0073039E" w:rsidDel="00E739FE">
          <w:rPr>
            <w:rFonts w:hint="eastAsia"/>
          </w:rPr>
          <w:delText>，</w:delText>
        </w:r>
      </w:del>
      <w:r w:rsidR="0073039E">
        <w:rPr>
          <w:rFonts w:hint="eastAsia"/>
        </w:rPr>
        <w:t>1.挖掘（对三分之一</w:t>
      </w:r>
      <w:ins w:id="264" w:author="Wen Lijie" w:date="2015-04-27T22:54:00Z">
        <w:r w:rsidR="00E739FE">
          <w:rPr>
            <w:rFonts w:hint="eastAsia"/>
          </w:rPr>
          <w:t>参考</w:t>
        </w:r>
      </w:ins>
      <w:r w:rsidR="0073039E">
        <w:rPr>
          <w:rFonts w:hint="eastAsia"/>
        </w:rPr>
        <w:t>模型的训练数据集的经验评估）</w:t>
      </w:r>
      <w:ins w:id="265" w:author="Wen Lijie" w:date="2015-04-27T22:53:00Z">
        <w:r w:rsidR="00E739FE">
          <w:rPr>
            <w:rFonts w:hint="eastAsia"/>
          </w:rPr>
          <w:t>；</w:t>
        </w:r>
      </w:ins>
      <w:r w:rsidR="0073039E">
        <w:rPr>
          <w:rFonts w:hint="eastAsia"/>
        </w:rPr>
        <w:t>2.训练（从训练集中构建回归模型）</w:t>
      </w:r>
      <w:ins w:id="266" w:author="Wen Lijie" w:date="2015-04-27T22:54:00Z">
        <w:r w:rsidR="00E739FE">
          <w:rPr>
            <w:rFonts w:hint="eastAsia"/>
          </w:rPr>
          <w:t>；</w:t>
        </w:r>
      </w:ins>
      <w:r w:rsidR="0073039E">
        <w:rPr>
          <w:rFonts w:hint="eastAsia"/>
        </w:rPr>
        <w:t>3.推荐（对测试模型集提取特征，并利用回归模型计算推荐最优模型）</w:t>
      </w:r>
      <w:ins w:id="267" w:author="Wen Lijie" w:date="2015-04-27T22:54:00Z">
        <w:r w:rsidR="002B1E72">
          <w:rPr>
            <w:rFonts w:hint="eastAsia"/>
          </w:rPr>
          <w:t>。</w:t>
        </w:r>
      </w:ins>
    </w:p>
    <w:p w14:paraId="623238E3" w14:textId="77777777" w:rsidR="0073039E" w:rsidRPr="00A729BC" w:rsidRDefault="0073039E" w:rsidP="000461A1">
      <w:pPr>
        <w:pStyle w:val="ae"/>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w:t>
      </w:r>
      <w:commentRangeStart w:id="268"/>
      <w:r w:rsidR="00311D5A">
        <w:rPr>
          <w:rFonts w:hint="eastAsia"/>
        </w:rPr>
        <w:t>URM的时间开销大幅度的减少</w:t>
      </w:r>
      <w:commentRangeEnd w:id="268"/>
      <w:r w:rsidR="00BE3A5D">
        <w:rPr>
          <w:rStyle w:val="af4"/>
          <w:rFonts w:asciiTheme="minorHAnsi" w:hAnsiTheme="minorHAnsi"/>
        </w:rPr>
        <w:commentReference w:id="268"/>
      </w:r>
      <w:r w:rsidR="00311D5A">
        <w:rPr>
          <w:rFonts w:hint="eastAsia"/>
        </w:rPr>
        <w:t>。</w:t>
      </w:r>
    </w:p>
    <w:p w14:paraId="3BBD34F5" w14:textId="77777777" w:rsidR="0095289B" w:rsidRPr="00A729BC" w:rsidRDefault="00A729BC" w:rsidP="00A729BC">
      <w:pPr>
        <w:pStyle w:val="ae"/>
        <w:spacing w:beforeLines="0" w:before="0" w:afterLines="0" w:after="0" w:line="400" w:lineRule="exact"/>
        <w:ind w:firstLine="440"/>
        <w:jc w:val="center"/>
      </w:pPr>
      <w:commentRangeStart w:id="269"/>
      <w:r>
        <w:rPr>
          <w:sz w:val="22"/>
        </w:rPr>
        <w:t>表</w:t>
      </w:r>
      <w:r w:rsidRPr="009B12BB">
        <w:rPr>
          <w:sz w:val="22"/>
        </w:rPr>
        <w:t>4.</w:t>
      </w:r>
      <w:r>
        <w:rPr>
          <w:sz w:val="22"/>
        </w:rPr>
        <w:t>3对典型模型库构建的时间效率评估</w:t>
      </w:r>
      <w:commentRangeEnd w:id="269"/>
      <w:r w:rsidR="004E2E8F">
        <w:rPr>
          <w:rStyle w:val="af4"/>
          <w:rFonts w:asciiTheme="minorHAnsi" w:hAnsiTheme="minorHAnsi"/>
        </w:rPr>
        <w:commentReference w:id="269"/>
      </w:r>
    </w:p>
    <w:tbl>
      <w:tblPr>
        <w:tblStyle w:val="a7"/>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e"/>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e"/>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e"/>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e"/>
              <w:spacing w:beforeLines="0" w:before="0" w:afterLines="0" w:after="0" w:line="400" w:lineRule="exact"/>
              <w:ind w:firstLineChars="0" w:firstLine="0"/>
            </w:pPr>
          </w:p>
        </w:tc>
        <w:tc>
          <w:tcPr>
            <w:tcW w:w="1438" w:type="dxa"/>
          </w:tcPr>
          <w:p w14:paraId="747D4A15" w14:textId="77777777" w:rsidR="0095289B" w:rsidRDefault="0095289B" w:rsidP="00A66F11">
            <w:pPr>
              <w:pStyle w:val="ae"/>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e"/>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e"/>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e"/>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e"/>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e"/>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e"/>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e"/>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e"/>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e"/>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e"/>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e"/>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e"/>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e"/>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e"/>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e"/>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e"/>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e"/>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e"/>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e"/>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e"/>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e"/>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e"/>
              <w:spacing w:beforeLines="0" w:before="0" w:afterLines="0" w:after="0" w:line="400" w:lineRule="exact"/>
              <w:ind w:firstLineChars="0" w:firstLine="0"/>
            </w:pPr>
            <w:r>
              <w:rPr>
                <w:rFonts w:hint="eastAsia"/>
              </w:rPr>
              <w:t>15</w:t>
            </w:r>
          </w:p>
        </w:tc>
      </w:tr>
    </w:tbl>
    <w:p w14:paraId="57B64E69" w14:textId="77777777" w:rsidR="0095289B" w:rsidRDefault="0095289B" w:rsidP="00DB43F5">
      <w:pPr>
        <w:pStyle w:val="ae"/>
        <w:spacing w:beforeLines="0" w:before="0" w:afterLines="0" w:after="0" w:line="400" w:lineRule="exact"/>
        <w:ind w:firstLineChars="0" w:firstLine="0"/>
        <w:rPr>
          <w:rFonts w:hint="eastAsia"/>
        </w:rPr>
        <w:pPrChange w:id="270" w:author="Wen Lijie" w:date="2015-04-27T22:58:00Z">
          <w:pPr>
            <w:pStyle w:val="ae"/>
            <w:spacing w:beforeLines="0" w:before="0" w:afterLines="0" w:after="0" w:line="400" w:lineRule="exact"/>
          </w:pPr>
        </w:pPrChange>
      </w:pPr>
    </w:p>
    <w:p w14:paraId="5B7FE7CD" w14:textId="77777777" w:rsidR="00F257B9" w:rsidRDefault="00876343" w:rsidP="00D47862">
      <w:pPr>
        <w:pStyle w:val="2"/>
      </w:pPr>
      <w:r w:rsidRPr="0081145F">
        <w:rPr>
          <w:rFonts w:hint="eastAsia"/>
        </w:rPr>
        <w:t>本章</w:t>
      </w:r>
      <w:bookmarkStart w:id="271" w:name="_Toc415228209"/>
      <w:bookmarkEnd w:id="244"/>
      <w:r w:rsidR="00F257B9" w:rsidRPr="0081145F">
        <w:rPr>
          <w:rFonts w:hint="eastAsia"/>
        </w:rPr>
        <w:t>小结</w:t>
      </w:r>
    </w:p>
    <w:p w14:paraId="3DE2B7ED" w14:textId="750D852D" w:rsidR="004574AB" w:rsidRPr="0081145F" w:rsidRDefault="00D47862" w:rsidP="00D476B0">
      <w:pPr>
        <w:pStyle w:val="ae"/>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w:t>
      </w:r>
      <w:del w:id="272" w:author="Wen Lijie" w:date="2015-04-27T22:58:00Z">
        <w:r w:rsidDel="00887D3A">
          <w:rPr>
            <w:rFonts w:hint="eastAsia"/>
          </w:rPr>
          <w:delText>我们</w:delText>
        </w:r>
      </w:del>
      <w:r>
        <w:rPr>
          <w:rFonts w:hint="eastAsia"/>
        </w:rPr>
        <w:t>介绍了基于典型模型库的流程挖掘算法评估框架，指出这个框架与基于专用模型子集和推荐技术的框架之间</w:t>
      </w:r>
      <w:ins w:id="273" w:author="Wen Lijie" w:date="2015-04-27T22:58:00Z">
        <w:r w:rsidR="00887D3A">
          <w:rPr>
            <w:rFonts w:hint="eastAsia"/>
          </w:rPr>
          <w:t>的</w:t>
        </w:r>
      </w:ins>
      <w:r>
        <w:rPr>
          <w:rFonts w:hint="eastAsia"/>
        </w:rPr>
        <w:t>两个区别。然后分别介绍</w:t>
      </w:r>
      <w:del w:id="274" w:author="Wen Lijie" w:date="2015-04-27T22:58:00Z">
        <w:r w:rsidR="00D476B0" w:rsidDel="00220F60">
          <w:rPr>
            <w:rFonts w:hint="eastAsia"/>
          </w:rPr>
          <w:delText>介绍</w:delText>
        </w:r>
      </w:del>
      <w:r w:rsidR="00D476B0">
        <w:rPr>
          <w:rFonts w:hint="eastAsia"/>
        </w:rPr>
        <w:t>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明在同样流程模型数据集合和流程挖掘算法的情况下，基于典型模型库的流程挖掘算法评估框架在时间开销和准确程度上均超越基于专用模型子集和推荐技术的流程挖掘算法评估框架。</w:t>
      </w:r>
    </w:p>
    <w:p w14:paraId="54EC973C" w14:textId="54D48F38" w:rsidR="001B6EC6" w:rsidRPr="001B6EC6" w:rsidRDefault="00F257B9" w:rsidP="007F321F">
      <w:pPr>
        <w:pStyle w:val="13"/>
        <w:rPr>
          <w:rFonts w:cstheme="majorBidi"/>
          <w:vanish/>
          <w:sz w:val="28"/>
          <w:szCs w:val="28"/>
        </w:rPr>
      </w:pPr>
      <w:r>
        <w:t>第</w:t>
      </w:r>
      <w:r>
        <w:rPr>
          <w:rFonts w:hint="eastAsia"/>
        </w:rPr>
        <w:t xml:space="preserve">5章 </w:t>
      </w:r>
      <w:r w:rsidRPr="003302C2">
        <w:t>总结与</w:t>
      </w:r>
      <w:bookmarkEnd w:id="271"/>
      <w:r w:rsidR="005D497C">
        <w:rPr>
          <w:rFonts w:hint="eastAsia"/>
        </w:rPr>
        <w:t>展望</w:t>
      </w:r>
    </w:p>
    <w:p w14:paraId="3704A2B1" w14:textId="4C2B10C5" w:rsidR="007F321F" w:rsidRDefault="007F321F" w:rsidP="007F321F">
      <w:pPr>
        <w:pStyle w:val="2"/>
        <w:numPr>
          <w:ilvl w:val="0"/>
          <w:numId w:val="0"/>
        </w:numPr>
        <w:spacing w:before="120"/>
      </w:pPr>
      <w:bookmarkStart w:id="275" w:name="_Toc414998247"/>
      <w:bookmarkStart w:id="276" w:name="_Toc415053599"/>
      <w:bookmarkStart w:id="277" w:name="_Toc415054667"/>
      <w:bookmarkStart w:id="278" w:name="_Toc415147151"/>
      <w:bookmarkStart w:id="279" w:name="_Toc415228210"/>
      <w:bookmarkStart w:id="280" w:name="_Toc415228211"/>
      <w:bookmarkEnd w:id="275"/>
      <w:bookmarkEnd w:id="276"/>
      <w:bookmarkEnd w:id="277"/>
      <w:bookmarkEnd w:id="278"/>
      <w:bookmarkEnd w:id="279"/>
    </w:p>
    <w:p w14:paraId="35E21EDB" w14:textId="47E2357E" w:rsidR="004408D0" w:rsidRPr="00F937D3" w:rsidRDefault="007F321F" w:rsidP="00E90913">
      <w:pPr>
        <w:pStyle w:val="2"/>
      </w:pPr>
      <w:r>
        <w:t>总</w:t>
      </w:r>
      <w:bookmarkEnd w:id="280"/>
      <w:r w:rsidR="004408D0">
        <w:t>展</w:t>
      </w:r>
      <w:bookmarkStart w:id="281" w:name="_Toc415228212"/>
    </w:p>
    <w:p w14:paraId="3EC69452" w14:textId="77777777" w:rsidR="00485951" w:rsidRPr="002C3F22" w:rsidRDefault="004408D0" w:rsidP="00E66275">
      <w:pPr>
        <w:pStyle w:val="13"/>
        <w:rPr>
          <w:szCs w:val="21"/>
        </w:rPr>
      </w:pPr>
      <w:r>
        <w:t>展</w:t>
      </w:r>
      <w:bookmarkEnd w:id="281"/>
      <w:r w:rsidR="00485951">
        <w:br w:type="column"/>
      </w:r>
      <w:bookmarkStart w:id="282" w:name="_Ref415498302"/>
      <w:r w:rsidR="00485951">
        <w:lastRenderedPageBreak/>
        <w:br w:type="column"/>
      </w:r>
      <w:commentRangeStart w:id="283"/>
      <w:r w:rsidR="002C3F22">
        <w:lastRenderedPageBreak/>
        <w:t>参考文</w:t>
      </w:r>
      <w:commentRangeEnd w:id="283"/>
      <w:r w:rsidR="00095987">
        <w:rPr>
          <w:rStyle w:val="af4"/>
          <w:rFonts w:asciiTheme="minorHAnsi" w:eastAsiaTheme="minorEastAsia" w:hAnsiTheme="minorHAnsi"/>
          <w:b w:val="0"/>
          <w:bCs w:val="0"/>
          <w:kern w:val="2"/>
        </w:rPr>
        <w:commentReference w:id="283"/>
      </w:r>
      <w:proofErr w:type="spellStart"/>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w:t>
      </w:r>
      <w:proofErr w:type="spellEnd"/>
      <w:r w:rsidR="00485951" w:rsidRPr="002C3F22">
        <w:rPr>
          <w:rFonts w:ascii="Arial" w:hAnsi="Arial" w:cs="Arial"/>
          <w:color w:val="222222"/>
          <w:sz w:val="20"/>
          <w:szCs w:val="20"/>
          <w:shd w:val="clear" w:color="auto" w:fill="FFFFFF"/>
        </w:rPr>
        <w:t xml:space="preserve"> der A</w:t>
      </w:r>
    </w:p>
    <w:p w14:paraId="6334E2AE" w14:textId="77777777" w:rsidR="00845579" w:rsidRDefault="001E68F1"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proofErr w:type="spellStart"/>
      <w:r>
        <w:rPr>
          <w:rFonts w:ascii="Arial" w:hAnsi="Arial" w:cs="Arial"/>
          <w:color w:val="222222"/>
          <w:sz w:val="20"/>
          <w:szCs w:val="20"/>
          <w:shd w:val="clear" w:color="auto" w:fill="FFFFFF"/>
        </w:rPr>
        <w:t>ᔌᑨ</w:t>
      </w:r>
      <w:proofErr w:type="spellEnd"/>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82"/>
      <w:r>
        <w:rPr>
          <w:rFonts w:ascii="Arial" w:hAnsi="Arial" w:cs="Arial"/>
          <w:color w:val="222222"/>
          <w:sz w:val="20"/>
          <w:szCs w:val="20"/>
          <w:shd w:val="clear" w:color="auto" w:fill="FFFFFF"/>
        </w:rPr>
        <w:t>v</w:t>
      </w:r>
      <w:bookmarkStart w:id="285"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proofErr w:type="gramStart"/>
      <w:r w:rsidRPr="00EE5AB6">
        <w:rPr>
          <w:rFonts w:ascii="Arial" w:hAnsi="Arial" w:cs="Arial"/>
          <w:color w:val="222222"/>
          <w:sz w:val="20"/>
          <w:szCs w:val="20"/>
          <w:shd w:val="clear" w:color="auto" w:fill="FFFFFF"/>
        </w:rPr>
        <w:t>van</w:t>
      </w:r>
      <w:proofErr w:type="gramEnd"/>
      <w:r w:rsidRPr="00EE5AB6">
        <w:rPr>
          <w:rFonts w:ascii="Arial" w:hAnsi="Arial" w:cs="Arial"/>
          <w:color w:val="222222"/>
          <w:sz w:val="20"/>
          <w:szCs w:val="20"/>
          <w:shd w:val="clear" w:color="auto" w:fill="FFFFFF"/>
        </w:rPr>
        <w:t xml:space="preserve">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d"/>
        <w:numPr>
          <w:ilvl w:val="0"/>
          <w:numId w:val="13"/>
        </w:numPr>
        <w:ind w:firstLineChars="0"/>
        <w:rPr>
          <w:rFonts w:ascii="Arial" w:hAnsi="Arial" w:cs="Arial"/>
          <w:color w:val="222222"/>
          <w:sz w:val="20"/>
          <w:szCs w:val="20"/>
          <w:shd w:val="clear" w:color="auto" w:fill="FFFFFF"/>
        </w:rPr>
      </w:pPr>
      <w:proofErr w:type="gramStart"/>
      <w:r>
        <w:rPr>
          <w:rFonts w:ascii="Arial" w:hAnsi="Arial" w:cs="Arial"/>
          <w:color w:val="222222"/>
          <w:sz w:val="20"/>
          <w:szCs w:val="20"/>
          <w:shd w:val="clear" w:color="auto" w:fill="FFFFFF"/>
        </w:rPr>
        <w:t>van</w:t>
      </w:r>
      <w:proofErr w:type="gramEnd"/>
      <w:r>
        <w:rPr>
          <w:rFonts w:ascii="Arial" w:hAnsi="Arial" w:cs="Arial"/>
          <w:color w:val="222222"/>
          <w:sz w:val="20"/>
          <w:szCs w:val="20"/>
          <w:shd w:val="clear" w:color="auto" w:fill="FFFFFF"/>
        </w:rPr>
        <w:t xml:space="preserve">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 van </w:t>
      </w:r>
      <w:proofErr w:type="spellStart"/>
      <w:r>
        <w:rPr>
          <w:rFonts w:ascii="Arial" w:hAnsi="Arial" w:cs="Arial"/>
          <w:color w:val="222222"/>
          <w:sz w:val="20"/>
          <w:szCs w:val="20"/>
          <w:shd w:val="clear" w:color="auto" w:fill="FFFFFF"/>
        </w:rPr>
        <w:t>He</w:t>
      </w:r>
      <w:bookmarkEnd w:id="285"/>
      <w:r w:rsidRPr="00EE5AB6">
        <w:rPr>
          <w:rFonts w:ascii="Arial" w:hAnsi="Arial" w:cs="Arial"/>
          <w:color w:val="222222"/>
          <w:sz w:val="20"/>
          <w:szCs w:val="20"/>
          <w:shd w:val="clear" w:color="auto" w:fill="FFFFFF"/>
        </w:rPr>
        <w:t>v</w:t>
      </w:r>
      <w:bookmarkStart w:id="286" w:name="_Ref415498312"/>
      <w:proofErr w:type="spellEnd"/>
    </w:p>
    <w:p w14:paraId="5157FA80" w14:textId="77777777" w:rsidR="00845579" w:rsidRPr="00C604C3" w:rsidRDefault="001E68F1" w:rsidP="00BD4768">
      <w:pPr>
        <w:pStyle w:val="ad"/>
        <w:numPr>
          <w:ilvl w:val="0"/>
          <w:numId w:val="13"/>
        </w:numPr>
        <w:ind w:firstLineChars="0"/>
        <w:rPr>
          <w:rFonts w:ascii="Arial" w:hAnsi="Arial" w:cs="Arial"/>
          <w:color w:val="222222"/>
          <w:sz w:val="20"/>
          <w:szCs w:val="20"/>
          <w:shd w:val="clear" w:color="auto" w:fill="FFFFFF"/>
        </w:rPr>
      </w:pPr>
      <w:proofErr w:type="gramStart"/>
      <w:r w:rsidRPr="00EE5AB6">
        <w:rPr>
          <w:rFonts w:ascii="Arial" w:hAnsi="Arial" w:cs="Arial"/>
          <w:color w:val="222222"/>
          <w:sz w:val="20"/>
          <w:szCs w:val="20"/>
          <w:shd w:val="clear" w:color="auto" w:fill="FFFFFF"/>
        </w:rPr>
        <w:t>van</w:t>
      </w:r>
      <w:proofErr w:type="gramEnd"/>
      <w:r w:rsidRPr="00EE5AB6">
        <w:rPr>
          <w:rFonts w:ascii="Arial" w:hAnsi="Arial" w:cs="Arial"/>
          <w:color w:val="222222"/>
          <w:sz w:val="20"/>
          <w:szCs w:val="20"/>
          <w:shd w:val="clear" w:color="auto" w:fill="FFFFFF"/>
        </w:rPr>
        <w:t xml:space="preserve">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86"/>
      <w:r w:rsidR="00845579">
        <w:rPr>
          <w:rFonts w:ascii="Arial" w:hAnsi="Arial" w:cs="Arial"/>
          <w:color w:val="222222"/>
          <w:sz w:val="20"/>
          <w:szCs w:val="20"/>
          <w:shd w:val="clear" w:color="auto" w:fill="FFFFFF"/>
        </w:rPr>
        <w:t>W</w:t>
      </w:r>
      <w:bookmarkStart w:id="287"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37"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87"/>
    <w:p w14:paraId="3731DC70" w14:textId="77777777" w:rsidR="00C604C3" w:rsidRDefault="00C604C3"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88"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proofErr w:type="gramStart"/>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w:t>
      </w:r>
      <w:proofErr w:type="gramEnd"/>
      <w:r w:rsidR="008C5917">
        <w:t xml:space="preserve"> "</w:t>
      </w:r>
      <w:hyperlink w:history="1"/>
      <w:r w:rsidR="008C5917">
        <w:rPr>
          <w:rStyle w:val="ab"/>
          <w:rFonts w:ascii="Arial" w:hAnsi="Arial" w:cs="Arial"/>
          <w:sz w:val="20"/>
          <w:szCs w:val="20"/>
          <w:shd w:val="clear" w:color="auto" w:fill="FFFFFF"/>
        </w:rPr>
        <w:t xml:space="preserve"> HYPERLINK "http://www.staffware.com" </w:t>
      </w:r>
      <w:r w:rsidRPr="00BE6757">
        <w:rPr>
          <w:rStyle w:val="ab"/>
          <w:rFonts w:ascii="Arial" w:hAnsi="Arial" w:cs="Arial"/>
          <w:sz w:val="20"/>
          <w:szCs w:val="20"/>
          <w:shd w:val="clear" w:color="auto" w:fill="FFFFFF"/>
        </w:rPr>
        <w:t>http://www.staffware.co</w:t>
      </w:r>
    </w:p>
    <w:bookmarkEnd w:id="288"/>
    <w:p w14:paraId="0EE289A9" w14:textId="77777777" w:rsidR="00C604C3" w:rsidRPr="00C604C3" w:rsidRDefault="00C604C3" w:rsidP="00BD4768">
      <w:pPr>
        <w:pStyle w:val="ad"/>
        <w:numPr>
          <w:ilvl w:val="0"/>
          <w:numId w:val="13"/>
        </w:numPr>
        <w:ind w:firstLineChars="0"/>
        <w:rPr>
          <w:rStyle w:val="ab"/>
          <w:rFonts w:ascii="Arial" w:hAnsi="Arial" w:cs="Arial"/>
          <w:color w:val="222222"/>
          <w:sz w:val="20"/>
          <w:szCs w:val="20"/>
          <w:u w:val="none"/>
          <w:shd w:val="clear" w:color="auto" w:fill="FFFFFF"/>
        </w:rPr>
      </w:pPr>
      <w:r>
        <w:rPr>
          <w:szCs w:val="21"/>
        </w:rPr>
        <w:t>I</w:t>
      </w:r>
      <w:bookmarkStart w:id="289" w:name="_Ref415498326"/>
      <w:r w:rsidR="008C5917">
        <w:fldChar w:fldCharType="begin"/>
      </w:r>
      <w:r w:rsidR="008C5917">
        <w:instrText xml:space="preserve"> HYPERLINK "http://www.mqseries.net/index.</w:instrText>
      </w:r>
      <w:r w:rsidR="008C5917">
        <w:rPr>
          <w:rStyle w:val="ab"/>
        </w:rPr>
        <w:fldChar w:fldCharType="end"/>
      </w:r>
      <w:hyperlink r:id="rId38" w:history="1">
        <w:r w:rsidR="008C5917">
          <w:rPr>
            <w:rStyle w:val="ab"/>
          </w:rPr>
          <w:t xml:space="preserve"> </w:t>
        </w:r>
        <w:r>
          <w:rPr>
            <w:rStyle w:val="ab"/>
          </w:rPr>
          <w:t>http://www.mqseries.net</w:t>
        </w:r>
      </w:hyperlink>
    </w:p>
    <w:bookmarkEnd w:id="289"/>
    <w:p w14:paraId="23C7CB1F" w14:textId="77777777" w:rsidR="00C604C3" w:rsidRPr="002C3F22" w:rsidRDefault="00C604C3" w:rsidP="00BD4768">
      <w:pPr>
        <w:pStyle w:val="ad"/>
        <w:numPr>
          <w:ilvl w:val="0"/>
          <w:numId w:val="13"/>
        </w:numPr>
        <w:ind w:firstLineChars="0"/>
        <w:rPr>
          <w:rFonts w:ascii="Arial" w:hAnsi="Arial" w:cs="Arial"/>
          <w:color w:val="222222"/>
          <w:sz w:val="20"/>
          <w:szCs w:val="20"/>
          <w:shd w:val="clear" w:color="auto" w:fill="FFFFFF"/>
        </w:rPr>
      </w:pPr>
      <w:proofErr w:type="gramStart"/>
      <w:r w:rsidRPr="00C604C3">
        <w:rPr>
          <w:rFonts w:ascii="Arial" w:hAnsi="Arial" w:cs="Arial"/>
          <w:color w:val="222222"/>
          <w:sz w:val="20"/>
          <w:szCs w:val="20"/>
          <w:shd w:val="clear" w:color="auto" w:fill="FFFFFF"/>
        </w:rPr>
        <w:t>C</w:t>
      </w:r>
      <w:bookmarkStart w:id="290" w:name="_Ref415498331"/>
      <w:r w:rsidRPr="00C604C3">
        <w:rPr>
          <w:rFonts w:ascii="Arial" w:hAnsi="Arial" w:cs="Arial"/>
          <w:color w:val="222222"/>
          <w:sz w:val="20"/>
          <w:szCs w:val="20"/>
          <w:shd w:val="clear" w:color="auto" w:fill="FFFFFF"/>
        </w:rPr>
        <w:t>[</w:t>
      </w:r>
      <w:proofErr w:type="gramEnd"/>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90"/>
    <w:p w14:paraId="42C83CFA" w14:textId="77777777" w:rsidR="002C3F22" w:rsidRDefault="002C3F22"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91"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91"/>
    <w:p w14:paraId="16D81F0F" w14:textId="77777777" w:rsidR="00411A99" w:rsidRDefault="002C3F22" w:rsidP="00BD4768">
      <w:pPr>
        <w:pStyle w:val="ad"/>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92" w:name="_Ref415498584"/>
    </w:p>
    <w:p w14:paraId="7C2C4CED" w14:textId="77777777" w:rsidR="002C3F22" w:rsidRPr="00411A99" w:rsidRDefault="002C3F22" w:rsidP="00411A99">
      <w:pPr>
        <w:pStyle w:val="ad"/>
        <w:ind w:left="420" w:firstLineChars="0" w:firstLine="0"/>
        <w:rPr>
          <w:rFonts w:ascii="Arial" w:hAnsi="Arial" w:cs="Arial"/>
          <w:color w:val="222222"/>
          <w:sz w:val="20"/>
          <w:szCs w:val="20"/>
          <w:shd w:val="clear" w:color="auto" w:fill="FFFFFF"/>
        </w:rPr>
      </w:pPr>
      <w:proofErr w:type="gramStart"/>
      <w:r w:rsidRPr="00411A99">
        <w:rPr>
          <w:rFonts w:ascii="Arial" w:hAnsi="Arial" w:cs="Arial"/>
          <w:color w:val="222222"/>
          <w:sz w:val="20"/>
          <w:szCs w:val="20"/>
          <w:shd w:val="clear" w:color="auto" w:fill="FFFFFF"/>
        </w:rPr>
        <w:t>Oracle Business Process Suite.</w:t>
      </w:r>
      <w:proofErr w:type="gramEnd"/>
      <w:r w:rsidRPr="00411A99">
        <w:rPr>
          <w:rFonts w:ascii="Arial" w:hAnsi="Arial" w:cs="Arial"/>
          <w:color w:val="222222"/>
          <w:sz w:val="20"/>
          <w:szCs w:val="20"/>
          <w:shd w:val="clear" w:color="auto" w:fill="FFFFFF"/>
        </w:rPr>
        <w:t xml:space="preserv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92"/>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w:t>
      </w:r>
      <w:proofErr w:type="spellStart"/>
      <w:r w:rsidR="008C5917">
        <w:rPr>
          <w:rFonts w:ascii="Arial" w:hAnsi="Arial" w:cs="Arial"/>
          <w:color w:val="222222"/>
          <w:sz w:val="20"/>
          <w:szCs w:val="20"/>
          <w:shd w:val="clear" w:color="auto" w:fill="FFFFFF"/>
        </w:rPr>
        <w:t>ढतैॊখনপবমল</w:t>
      </w:r>
      <w:proofErr w:type="spellEnd"/>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d"/>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93" w:name="_Ref415498693"/>
    </w:p>
    <w:p w14:paraId="139ED978" w14:textId="77777777" w:rsidR="002C3F22" w:rsidRDefault="002C3F22" w:rsidP="00BD4768">
      <w:pPr>
        <w:pStyle w:val="ad"/>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w:t>
      </w:r>
      <w:proofErr w:type="spellStart"/>
      <w:r w:rsidRPr="009272A3">
        <w:rPr>
          <w:rFonts w:ascii="Arial" w:hAnsi="Arial" w:cs="Arial" w:hint="eastAsia"/>
          <w:color w:val="222222"/>
          <w:sz w:val="20"/>
          <w:szCs w:val="20"/>
          <w:shd w:val="clear" w:color="auto" w:fill="FFFFFF"/>
        </w:rPr>
        <w:t>BeehiveZ</w:t>
      </w:r>
      <w:proofErr w:type="spellEnd"/>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93"/>
      <w:r>
        <w:rPr>
          <w:rFonts w:ascii="Arial" w:hAnsi="Arial" w:cs="Arial"/>
          <w:color w:val="222222"/>
          <w:sz w:val="20"/>
          <w:szCs w:val="20"/>
          <w:shd w:val="clear" w:color="auto" w:fill="FFFFFF"/>
        </w:rPr>
        <w:t>J</w:t>
      </w:r>
      <w:bookmarkStart w:id="294"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d"/>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proofErr w:type="spellStart"/>
      <w:r>
        <w:rPr>
          <w:rFonts w:ascii="Arial" w:hAnsi="Arial" w:cs="Arial"/>
          <w:color w:val="222222"/>
          <w:sz w:val="20"/>
          <w:szCs w:val="20"/>
          <w:shd w:val="clear" w:color="auto" w:fill="FFFFFF"/>
        </w:rPr>
        <w:t>লຢ</w:t>
      </w:r>
      <w:proofErr w:type="spellEnd"/>
      <w:r>
        <w:rPr>
          <w:rFonts w:ascii="Arial" w:hAnsi="Arial" w:cs="Arial"/>
          <w:color w:val="222222"/>
          <w:sz w:val="20"/>
          <w:szCs w:val="20"/>
          <w:shd w:val="clear" w:color="auto" w:fill="FFFFFF"/>
        </w:rPr>
        <w:t>຤༪༬</w:t>
      </w:r>
      <w:proofErr w:type="spellStart"/>
      <w:r>
        <w:rPr>
          <w:rFonts w:ascii="Arial" w:hAnsi="Arial" w:cs="Arial"/>
          <w:color w:val="222222"/>
          <w:sz w:val="20"/>
          <w:szCs w:val="20"/>
          <w:shd w:val="clear" w:color="auto" w:fill="FFFFFF"/>
        </w:rPr>
        <w:t>ྫྷྮྸྺወዊᑪ</w:t>
      </w:r>
      <w:proofErr w:type="spellEnd"/>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proofErr w:type="spellStart"/>
      <w:r>
        <w:rPr>
          <w:rFonts w:ascii="Arial" w:hAnsi="Arial" w:cs="Arial"/>
          <w:color w:val="222222"/>
          <w:sz w:val="20"/>
          <w:szCs w:val="20"/>
          <w:shd w:val="clear" w:color="auto" w:fill="FFFFFF"/>
        </w:rPr>
        <w:t>Ī</w:t>
      </w:r>
      <w:bookmarkEnd w:id="294"/>
      <w:r>
        <w:rPr>
          <w:rFonts w:ascii="Arial" w:hAnsi="Arial" w:cs="Arial"/>
          <w:color w:val="222222"/>
          <w:sz w:val="20"/>
          <w:szCs w:val="20"/>
          <w:shd w:val="clear" w:color="auto" w:fill="FFFFFF"/>
        </w:rPr>
        <w:t>v</w:t>
      </w:r>
      <w:bookmarkStart w:id="295" w:name="_Ref415498714"/>
      <w:proofErr w:type="spellEnd"/>
    </w:p>
    <w:p w14:paraId="1767605C" w14:textId="77777777" w:rsidR="006C4F1E" w:rsidRPr="00C75FE8" w:rsidRDefault="002C3F22" w:rsidP="00BD4768">
      <w:pPr>
        <w:pStyle w:val="ad"/>
        <w:numPr>
          <w:ilvl w:val="0"/>
          <w:numId w:val="13"/>
        </w:numPr>
        <w:ind w:firstLineChars="0"/>
        <w:rPr>
          <w:rFonts w:ascii="Arial" w:hAnsi="Arial" w:cs="Arial"/>
          <w:color w:val="222222"/>
          <w:sz w:val="20"/>
          <w:szCs w:val="20"/>
          <w:shd w:val="clear" w:color="auto" w:fill="FFFFFF"/>
        </w:rPr>
      </w:pPr>
      <w:proofErr w:type="gramStart"/>
      <w:r>
        <w:rPr>
          <w:rFonts w:ascii="Arial" w:hAnsi="Arial" w:cs="Arial"/>
          <w:color w:val="222222"/>
          <w:sz w:val="20"/>
          <w:szCs w:val="20"/>
          <w:shd w:val="clear" w:color="auto" w:fill="FFFFFF"/>
        </w:rPr>
        <w:t>van</w:t>
      </w:r>
      <w:proofErr w:type="gram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Dongen</w:t>
      </w:r>
      <w:proofErr w:type="spellEnd"/>
      <w:r>
        <w:rPr>
          <w:rFonts w:ascii="Arial" w:hAnsi="Arial" w:cs="Arial"/>
          <w:color w:val="222222"/>
          <w:sz w:val="20"/>
          <w:szCs w:val="20"/>
          <w:shd w:val="clear" w:color="auto" w:fill="FFFFFF"/>
        </w:rPr>
        <w:t xml:space="preserve"> B F, de Medeiros A K A, </w:t>
      </w:r>
      <w:proofErr w:type="spellStart"/>
      <w:r>
        <w:rPr>
          <w:rFonts w:ascii="Arial" w:hAnsi="Arial" w:cs="Arial"/>
          <w:color w:val="222222"/>
          <w:sz w:val="20"/>
          <w:szCs w:val="20"/>
          <w:shd w:val="clear" w:color="auto" w:fill="FFFFFF"/>
        </w:rPr>
        <w:t>Verbeek</w:t>
      </w:r>
      <w:proofErr w:type="spellEnd"/>
      <w:r>
        <w:rPr>
          <w:rFonts w:ascii="Arial" w:hAnsi="Arial" w:cs="Arial"/>
          <w:color w:val="222222"/>
          <w:sz w:val="20"/>
          <w:szCs w:val="20"/>
          <w:shd w:val="clear" w:color="auto" w:fill="FFFFFF"/>
        </w:rPr>
        <w:t xml:space="preserve"> H M W, et al. The </w:t>
      </w:r>
      <w:proofErr w:type="spellStart"/>
      <w:r>
        <w:rPr>
          <w:rFonts w:ascii="Arial" w:hAnsi="Arial" w:cs="Arial"/>
          <w:color w:val="222222"/>
          <w:sz w:val="20"/>
          <w:szCs w:val="20"/>
          <w:shd w:val="clear" w:color="auto" w:fill="FFFFFF"/>
        </w:rPr>
        <w:t>ProM</w:t>
      </w:r>
      <w:proofErr w:type="spellEnd"/>
      <w:r>
        <w:rPr>
          <w:rFonts w:ascii="Arial" w:hAnsi="Arial" w:cs="Arial"/>
          <w:color w:val="222222"/>
          <w:sz w:val="20"/>
          <w:szCs w:val="20"/>
          <w:shd w:val="clear" w:color="auto" w:fill="FFFFFF"/>
        </w:rPr>
        <w:t xml:space="preserve"> framework: A new era in process mining tool </w:t>
      </w:r>
      <w:proofErr w:type="gramStart"/>
      <w:r>
        <w:rPr>
          <w:rFonts w:ascii="Arial" w:hAnsi="Arial" w:cs="Arial"/>
          <w:color w:val="222222"/>
          <w:sz w:val="20"/>
          <w:szCs w:val="20"/>
          <w:shd w:val="clear" w:color="auto" w:fill="FFFFFF"/>
        </w:rPr>
        <w:t>support[</w:t>
      </w:r>
      <w:proofErr w:type="gramEnd"/>
      <w:r>
        <w:rPr>
          <w:rFonts w:ascii="Arial" w:hAnsi="Arial" w:cs="Arial"/>
          <w:color w:val="222222"/>
          <w:sz w:val="20"/>
          <w:szCs w:val="20"/>
          <w:shd w:val="clear" w:color="auto" w:fill="FFFFFF"/>
        </w:rPr>
        <w:t>M]//Applications and Theory of Petri Nets 2005. Springer Berlin Heidelberg, 2005: 444-454</w:t>
      </w:r>
      <w:bookmarkEnd w:id="295"/>
      <w:r w:rsidR="006C4F1E">
        <w:rPr>
          <w:kern w:val="0"/>
          <w:szCs w:val="21"/>
        </w:rPr>
        <w:t>J</w:t>
      </w:r>
      <w:bookmarkStart w:id="296" w:name="_Ref415502119"/>
    </w:p>
    <w:p w14:paraId="73E879E4" w14:textId="77777777" w:rsidR="00C75FE8" w:rsidRPr="00C75FE8" w:rsidRDefault="006C4F1E" w:rsidP="00BD4768">
      <w:pPr>
        <w:pStyle w:val="ad"/>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96"/>
      <w:r w:rsidR="00C75FE8" w:rsidRPr="003A6D32">
        <w:rPr>
          <w:szCs w:val="21"/>
        </w:rPr>
        <w:t>J</w:t>
      </w:r>
      <w:bookmarkStart w:id="297"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d"/>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97"/>
      <w:r w:rsidR="008A5569" w:rsidRPr="008A5569">
        <w:rPr>
          <w:kern w:val="0"/>
          <w:szCs w:val="21"/>
        </w:rPr>
        <w:t>R</w:t>
      </w:r>
      <w:bookmarkStart w:id="298"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d"/>
        <w:numPr>
          <w:ilvl w:val="0"/>
          <w:numId w:val="13"/>
        </w:numPr>
        <w:ind w:firstLineChars="0"/>
        <w:rPr>
          <w:rFonts w:ascii="Arial" w:hAnsi="Arial" w:cs="Arial"/>
          <w:color w:val="222222"/>
          <w:sz w:val="20"/>
          <w:szCs w:val="20"/>
          <w:shd w:val="clear" w:color="auto" w:fill="FFFFFF"/>
        </w:rPr>
      </w:pPr>
      <w:r w:rsidRPr="008A5569">
        <w:rPr>
          <w:kern w:val="0"/>
          <w:szCs w:val="21"/>
        </w:rPr>
        <w:t xml:space="preserve">R. </w:t>
      </w:r>
      <w:proofErr w:type="spellStart"/>
      <w:r w:rsidRPr="008A5569">
        <w:rPr>
          <w:kern w:val="0"/>
          <w:szCs w:val="21"/>
        </w:rPr>
        <w:t>Agrawal</w:t>
      </w:r>
      <w:proofErr w:type="spellEnd"/>
      <w:r w:rsidRPr="008A5569">
        <w:rPr>
          <w:rFonts w:hint="eastAsia"/>
          <w:kern w:val="0"/>
          <w:szCs w:val="21"/>
        </w:rPr>
        <w:t>，</w:t>
      </w:r>
      <w:r w:rsidRPr="008A5569">
        <w:rPr>
          <w:kern w:val="0"/>
          <w:szCs w:val="21"/>
        </w:rPr>
        <w:t xml:space="preserve"> D. </w:t>
      </w:r>
      <w:proofErr w:type="spellStart"/>
      <w:r w:rsidRPr="008A5569">
        <w:rPr>
          <w:kern w:val="0"/>
          <w:szCs w:val="21"/>
        </w:rPr>
        <w:t>Gunopulos</w:t>
      </w:r>
      <w:proofErr w:type="spellEnd"/>
      <w:r w:rsidR="00D94916">
        <w:rPr>
          <w:rFonts w:hint="eastAsia"/>
          <w:szCs w:val="21"/>
        </w:rPr>
        <w:t>,</w:t>
      </w:r>
      <w:r w:rsidRPr="008A5569">
        <w:rPr>
          <w:kern w:val="0"/>
          <w:szCs w:val="21"/>
        </w:rPr>
        <w:t xml:space="preserve"> F. </w:t>
      </w:r>
      <w:proofErr w:type="spellStart"/>
      <w:r w:rsidRPr="008A5569">
        <w:rPr>
          <w:kern w:val="0"/>
          <w:szCs w:val="21"/>
        </w:rPr>
        <w:t>Leymann</w:t>
      </w:r>
      <w:proofErr w:type="spellEnd"/>
      <w:r w:rsidRPr="008A5569">
        <w:rPr>
          <w:kern w:val="0"/>
          <w:szCs w:val="21"/>
        </w:rPr>
        <w:t>. Mining Process Models from Workflow Logs. In: I. Ramos</w:t>
      </w:r>
      <w:r w:rsidRPr="008A5569">
        <w:rPr>
          <w:rFonts w:hint="eastAsia"/>
          <w:kern w:val="0"/>
          <w:szCs w:val="21"/>
        </w:rPr>
        <w:t>，</w:t>
      </w:r>
      <w:r w:rsidRPr="008A5569">
        <w:rPr>
          <w:kern w:val="0"/>
          <w:szCs w:val="21"/>
        </w:rPr>
        <w:t xml:space="preserve"> </w:t>
      </w:r>
      <w:bookmarkEnd w:id="298"/>
      <w:r w:rsidR="000B47B2" w:rsidRPr="000B47B2">
        <w:rPr>
          <w:szCs w:val="21"/>
        </w:rPr>
        <w:t>W</w:t>
      </w:r>
      <w:bookmarkStart w:id="299" w:name="_Ref415502259"/>
    </w:p>
    <w:p w14:paraId="783CDA6E" w14:textId="77777777" w:rsidR="00EB2585" w:rsidRPr="00B278E9" w:rsidRDefault="000B47B2" w:rsidP="00BD4768">
      <w:pPr>
        <w:pStyle w:val="ad"/>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w:t>
      </w:r>
      <w:proofErr w:type="spellStart"/>
      <w:r w:rsidRPr="000B47B2">
        <w:rPr>
          <w:szCs w:val="21"/>
        </w:rPr>
        <w:t>A.J.M.M.Weijters</w:t>
      </w:r>
      <w:proofErr w:type="spellEnd"/>
      <w:r w:rsidR="00D94916">
        <w:rPr>
          <w:rFonts w:hint="eastAsia"/>
          <w:szCs w:val="21"/>
        </w:rPr>
        <w:t>,</w:t>
      </w:r>
      <w:r w:rsidRPr="000B47B2">
        <w:rPr>
          <w:szCs w:val="21"/>
        </w:rPr>
        <w:t xml:space="preserve"> and </w:t>
      </w:r>
      <w:proofErr w:type="spellStart"/>
      <w:r w:rsidRPr="000B47B2">
        <w:rPr>
          <w:szCs w:val="21"/>
        </w:rPr>
        <w:t>L.Maruster</w:t>
      </w:r>
      <w:proofErr w:type="spellEnd"/>
      <w:r w:rsidRPr="000B47B2">
        <w:rPr>
          <w:szCs w:val="21"/>
        </w:rPr>
        <w:t>.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99"/>
      <w:r w:rsidR="00D94916">
        <w:rPr>
          <w:rFonts w:ascii="Arial" w:hAnsi="Arial" w:cs="Arial"/>
          <w:color w:val="222222"/>
          <w:kern w:val="0"/>
          <w:sz w:val="20"/>
          <w:szCs w:val="20"/>
          <w:shd w:val="clear" w:color="auto" w:fill="FFFFFF"/>
        </w:rPr>
        <w:t>v</w:t>
      </w:r>
      <w:bookmarkStart w:id="300" w:name="_Ref415502576"/>
    </w:p>
    <w:p w14:paraId="5194AE2A" w14:textId="77777777" w:rsidR="00B278E9" w:rsidRDefault="00D94916" w:rsidP="00BD4768">
      <w:pPr>
        <w:pStyle w:val="ad"/>
        <w:numPr>
          <w:ilvl w:val="0"/>
          <w:numId w:val="13"/>
        </w:numPr>
        <w:ind w:firstLineChars="0"/>
        <w:rPr>
          <w:rFonts w:ascii="Arial" w:hAnsi="Arial" w:cs="Arial"/>
          <w:color w:val="222222"/>
          <w:sz w:val="20"/>
          <w:szCs w:val="20"/>
          <w:shd w:val="clear" w:color="auto" w:fill="FFFFFF"/>
        </w:rPr>
      </w:pPr>
      <w:proofErr w:type="gramStart"/>
      <w:r>
        <w:rPr>
          <w:rFonts w:ascii="Arial" w:hAnsi="Arial" w:cs="Arial"/>
          <w:color w:val="222222"/>
          <w:kern w:val="0"/>
          <w:sz w:val="20"/>
          <w:szCs w:val="20"/>
          <w:shd w:val="clear" w:color="auto" w:fill="FFFFFF"/>
        </w:rPr>
        <w:t>van</w:t>
      </w:r>
      <w:proofErr w:type="gramEnd"/>
      <w:r>
        <w:rPr>
          <w:rFonts w:ascii="Arial" w:hAnsi="Arial" w:cs="Arial"/>
          <w:color w:val="222222"/>
          <w:kern w:val="0"/>
          <w:sz w:val="20"/>
          <w:szCs w:val="20"/>
          <w:shd w:val="clear" w:color="auto" w:fill="FFFFFF"/>
        </w:rPr>
        <w:t xml:space="preserve">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300"/>
      <w:r>
        <w:rPr>
          <w:rFonts w:ascii="Arial" w:hAnsi="Arial" w:cs="Arial"/>
          <w:color w:val="222222"/>
          <w:kern w:val="0"/>
          <w:sz w:val="20"/>
          <w:szCs w:val="20"/>
          <w:shd w:val="clear" w:color="auto" w:fill="FFFFFF"/>
        </w:rPr>
        <w:t>v</w:t>
      </w:r>
      <w:bookmarkStart w:id="301" w:name="_Ref415569060"/>
    </w:p>
    <w:p w14:paraId="4FEA5301" w14:textId="77777777" w:rsidR="00864F95" w:rsidRDefault="00D94916" w:rsidP="00BD4768">
      <w:pPr>
        <w:pStyle w:val="ad"/>
        <w:numPr>
          <w:ilvl w:val="0"/>
          <w:numId w:val="13"/>
        </w:numPr>
        <w:ind w:firstLineChars="0"/>
        <w:rPr>
          <w:rFonts w:ascii="Arial" w:hAnsi="Arial" w:cs="Arial"/>
          <w:color w:val="222222"/>
          <w:sz w:val="20"/>
          <w:szCs w:val="20"/>
          <w:shd w:val="clear" w:color="auto" w:fill="FFFFFF"/>
        </w:rPr>
      </w:pPr>
      <w:proofErr w:type="gramStart"/>
      <w:r>
        <w:rPr>
          <w:rFonts w:ascii="Arial" w:hAnsi="Arial" w:cs="Arial"/>
          <w:color w:val="222222"/>
          <w:kern w:val="0"/>
          <w:sz w:val="20"/>
          <w:szCs w:val="20"/>
          <w:shd w:val="clear" w:color="auto" w:fill="FFFFFF"/>
        </w:rPr>
        <w:t>van</w:t>
      </w:r>
      <w:proofErr w:type="gramEnd"/>
      <w:r>
        <w:rPr>
          <w:rFonts w:ascii="Arial" w:hAnsi="Arial" w:cs="Arial"/>
          <w:color w:val="222222"/>
          <w:kern w:val="0"/>
          <w:sz w:val="20"/>
          <w:szCs w:val="20"/>
          <w:shd w:val="clear" w:color="auto" w:fill="FFFFFF"/>
        </w:rPr>
        <w:t xml:space="preserve"> der Aalst W M P</w:t>
      </w:r>
      <w:r w:rsidR="00B278E9" w:rsidRPr="00B278E9">
        <w:rPr>
          <w:rFonts w:ascii="Arial" w:hAnsi="Arial" w:cs="Arial"/>
          <w:color w:val="222222"/>
          <w:sz w:val="20"/>
          <w:szCs w:val="20"/>
          <w:shd w:val="clear" w:color="auto" w:fill="FFFFFF"/>
        </w:rPr>
        <w:t xml:space="preserve">, A.J.M.M. </w:t>
      </w:r>
      <w:proofErr w:type="spellStart"/>
      <w:r w:rsidR="00B278E9" w:rsidRPr="00B278E9">
        <w:rPr>
          <w:rFonts w:ascii="Arial" w:hAnsi="Arial" w:cs="Arial"/>
          <w:color w:val="222222"/>
          <w:sz w:val="20"/>
          <w:szCs w:val="20"/>
          <w:shd w:val="clear" w:color="auto" w:fill="FFFFFF"/>
        </w:rPr>
        <w:t>Weijters</w:t>
      </w:r>
      <w:proofErr w:type="spellEnd"/>
      <w:r w:rsidR="00B278E9" w:rsidRPr="00B278E9">
        <w:rPr>
          <w:rFonts w:ascii="Arial" w:hAnsi="Arial" w:cs="Arial"/>
          <w:color w:val="222222"/>
          <w:sz w:val="20"/>
          <w:szCs w:val="20"/>
          <w:shd w:val="clear" w:color="auto" w:fill="FFFFFF"/>
        </w:rPr>
        <w:t>, Process mining: a research agenda, Computers in Industry, Volume 53, Issue 3, 2004, 231-24</w:t>
      </w:r>
      <w:bookmarkEnd w:id="301"/>
      <w:r w:rsidR="00864F95">
        <w:rPr>
          <w:rFonts w:ascii="Arial" w:hAnsi="Arial" w:cs="Arial"/>
          <w:color w:val="222222"/>
          <w:sz w:val="20"/>
          <w:szCs w:val="20"/>
          <w:shd w:val="clear" w:color="auto" w:fill="FFFFFF"/>
        </w:rPr>
        <w:t>R</w:t>
      </w:r>
      <w:bookmarkStart w:id="302" w:name="_Ref415570612"/>
    </w:p>
    <w:p w14:paraId="6B7F2DB8" w14:textId="77777777" w:rsidR="001E68F1" w:rsidRDefault="00864F95" w:rsidP="00BD4768">
      <w:pPr>
        <w:pStyle w:val="ad"/>
        <w:numPr>
          <w:ilvl w:val="0"/>
          <w:numId w:val="13"/>
        </w:numPr>
        <w:ind w:firstLineChars="0"/>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Rozinat</w:t>
      </w:r>
      <w:proofErr w:type="spellEnd"/>
      <w:r>
        <w:rPr>
          <w:rFonts w:ascii="Arial" w:hAnsi="Arial" w:cs="Arial"/>
          <w:color w:val="222222"/>
          <w:sz w:val="20"/>
          <w:szCs w:val="20"/>
          <w:shd w:val="clear" w:color="auto" w:fill="FFFFFF"/>
        </w:rPr>
        <w:t xml:space="preserve"> A, Medeiros A, </w:t>
      </w:r>
      <w:proofErr w:type="spellStart"/>
      <w:r>
        <w:rPr>
          <w:rFonts w:ascii="Arial" w:hAnsi="Arial" w:cs="Arial"/>
          <w:color w:val="222222"/>
          <w:sz w:val="20"/>
          <w:szCs w:val="20"/>
          <w:shd w:val="clear" w:color="auto" w:fill="FFFFFF"/>
        </w:rPr>
        <w:t>Weijters</w:t>
      </w:r>
      <w:proofErr w:type="spellEnd"/>
      <w:r>
        <w:rPr>
          <w:rFonts w:ascii="Arial" w:hAnsi="Arial" w:cs="Arial"/>
          <w:color w:val="222222"/>
          <w:sz w:val="20"/>
          <w:szCs w:val="20"/>
          <w:shd w:val="clear" w:color="auto" w:fill="FFFFFF"/>
        </w:rPr>
        <w:t xml:space="preserve"> A. The need for a process mining evaluation framework in research and practice. Computer Science, 2008:84-89</w:t>
      </w:r>
      <w:bookmarkEnd w:id="302"/>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d"/>
        <w:widowControl/>
        <w:numPr>
          <w:ilvl w:val="0"/>
          <w:numId w:val="13"/>
        </w:numPr>
        <w:ind w:firstLineChars="0"/>
        <w:jc w:val="left"/>
        <w:rPr>
          <w:rFonts w:ascii="Times New Roman" w:eastAsia="Times New Roman" w:hAnsi="Times New Roman" w:cs="Times New Roman"/>
          <w:kern w:val="0"/>
          <w:sz w:val="24"/>
          <w:szCs w:val="24"/>
        </w:rPr>
      </w:pPr>
      <w:proofErr w:type="gramStart"/>
      <w:r w:rsidRPr="001E68F1">
        <w:rPr>
          <w:rFonts w:ascii="Arial" w:hAnsi="Arial" w:cs="Arial"/>
          <w:color w:val="222222"/>
          <w:sz w:val="20"/>
          <w:szCs w:val="20"/>
          <w:shd w:val="clear" w:color="auto" w:fill="FFFFFF"/>
        </w:rPr>
        <w:lastRenderedPageBreak/>
        <w:t>van</w:t>
      </w:r>
      <w:proofErr w:type="gramEnd"/>
      <w:r w:rsidRPr="001E68F1">
        <w:rPr>
          <w:rFonts w:ascii="Arial" w:hAnsi="Arial" w:cs="Arial"/>
          <w:color w:val="222222"/>
          <w:sz w:val="20"/>
          <w:szCs w:val="20"/>
          <w:shd w:val="clear" w:color="auto" w:fill="FFFFFF"/>
        </w:rPr>
        <w:t xml:space="preserve"> der Aalst, W. M. P., </w:t>
      </w:r>
      <w:proofErr w:type="spellStart"/>
      <w:r w:rsidRPr="001E68F1">
        <w:rPr>
          <w:rFonts w:ascii="Arial" w:hAnsi="Arial" w:cs="Arial"/>
          <w:color w:val="222222"/>
          <w:sz w:val="20"/>
          <w:szCs w:val="20"/>
          <w:shd w:val="clear" w:color="auto" w:fill="FFFFFF"/>
        </w:rPr>
        <w:t>Weijters</w:t>
      </w:r>
      <w:proofErr w:type="spellEnd"/>
      <w:r w:rsidRPr="001E68F1">
        <w:rPr>
          <w:rFonts w:ascii="Arial" w:hAnsi="Arial" w:cs="Arial"/>
          <w:color w:val="222222"/>
          <w:sz w:val="20"/>
          <w:szCs w:val="20"/>
          <w:shd w:val="clear" w:color="auto" w:fill="FFFFFF"/>
        </w:rPr>
        <w:t xml:space="preserve">, T., </w:t>
      </w:r>
      <w:proofErr w:type="spellStart"/>
      <w:r w:rsidRPr="001E68F1">
        <w:rPr>
          <w:rFonts w:ascii="Arial" w:hAnsi="Arial" w:cs="Arial"/>
          <w:color w:val="222222"/>
          <w:sz w:val="20"/>
          <w:szCs w:val="20"/>
          <w:shd w:val="clear" w:color="auto" w:fill="FFFFFF"/>
        </w:rPr>
        <w:t>Maruster</w:t>
      </w:r>
      <w:proofErr w:type="spellEnd"/>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proofErr w:type="spellStart"/>
      <w:r w:rsidRPr="001E68F1">
        <w:rPr>
          <w:rFonts w:ascii="Arial" w:hAnsi="Arial" w:cs="Arial"/>
          <w:color w:val="222222"/>
          <w:sz w:val="20"/>
          <w:szCs w:val="20"/>
          <w:shd w:val="clear" w:color="auto" w:fill="FFFFFF"/>
        </w:rPr>
        <w:t>ᔾሎᘀሎ</w:t>
      </w:r>
      <w:proofErr w:type="spellEnd"/>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303" w:name="_Ref415661120"/>
    </w:p>
    <w:p w14:paraId="5A55B543" w14:textId="77777777" w:rsidR="00DF392A" w:rsidRPr="00DF392A" w:rsidRDefault="00120EE9" w:rsidP="00BD4768">
      <w:pPr>
        <w:pStyle w:val="ad"/>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 xml:space="preserve">A. </w:t>
      </w:r>
      <w:proofErr w:type="spellStart"/>
      <w:r>
        <w:rPr>
          <w:rFonts w:ascii="Arial" w:eastAsia="Times New Roman" w:hAnsi="Arial" w:cs="Arial"/>
          <w:color w:val="222222"/>
          <w:kern w:val="0"/>
          <w:sz w:val="20"/>
          <w:szCs w:val="20"/>
          <w:shd w:val="clear" w:color="auto" w:fill="FFFFFF"/>
        </w:rPr>
        <w:t>Kommunikation</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mit</w:t>
      </w:r>
      <w:proofErr w:type="spellEnd"/>
      <w:r>
        <w:rPr>
          <w:rFonts w:ascii="Arial" w:eastAsia="Times New Roman" w:hAnsi="Arial" w:cs="Arial"/>
          <w:color w:val="222222"/>
          <w:kern w:val="0"/>
          <w:sz w:val="20"/>
          <w:szCs w:val="20"/>
          <w:shd w:val="clear" w:color="auto" w:fill="FFFFFF"/>
        </w:rPr>
        <w:t xml:space="preserve"> </w:t>
      </w:r>
      <w:proofErr w:type="spellStart"/>
      <w:proofErr w:type="gramStart"/>
      <w:r>
        <w:rPr>
          <w:rFonts w:ascii="Arial" w:eastAsia="Times New Roman" w:hAnsi="Arial" w:cs="Arial"/>
          <w:color w:val="222222"/>
          <w:kern w:val="0"/>
          <w:sz w:val="20"/>
          <w:szCs w:val="20"/>
          <w:shd w:val="clear" w:color="auto" w:fill="FFFFFF"/>
        </w:rPr>
        <w:t>automaten</w:t>
      </w:r>
      <w:proofErr w:type="spellEnd"/>
      <w:r>
        <w:rPr>
          <w:rFonts w:ascii="Arial" w:eastAsia="Times New Roman" w:hAnsi="Arial" w:cs="Arial"/>
          <w:color w:val="222222"/>
          <w:kern w:val="0"/>
          <w:sz w:val="20"/>
          <w:szCs w:val="20"/>
          <w:shd w:val="clear" w:color="auto" w:fill="FFFFFF"/>
        </w:rPr>
        <w:t>[</w:t>
      </w:r>
      <w:proofErr w:type="gramEnd"/>
      <w:r>
        <w:rPr>
          <w:rFonts w:ascii="Arial" w:eastAsia="Times New Roman" w:hAnsi="Arial" w:cs="Arial"/>
          <w:color w:val="222222"/>
          <w:kern w:val="0"/>
          <w:sz w:val="20"/>
          <w:szCs w:val="20"/>
          <w:shd w:val="clear" w:color="auto" w:fill="FFFFFF"/>
        </w:rPr>
        <w:t>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Fachbereich</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Informatik</w:t>
      </w:r>
      <w:proofErr w:type="spellEnd"/>
      <w:r>
        <w:rPr>
          <w:rFonts w:ascii="Arial" w:eastAsia="Times New Roman" w:hAnsi="Arial" w:cs="Arial"/>
          <w:color w:val="222222"/>
          <w:kern w:val="0"/>
          <w:sz w:val="20"/>
          <w:szCs w:val="20"/>
          <w:shd w:val="clear" w:color="auto" w:fill="FFFFFF"/>
        </w:rPr>
        <w:t xml:space="preserve"> of </w:t>
      </w:r>
      <w:proofErr w:type="spellStart"/>
      <w:r>
        <w:rPr>
          <w:rFonts w:ascii="Arial" w:eastAsia="Times New Roman" w:hAnsi="Arial" w:cs="Arial"/>
          <w:color w:val="222222"/>
          <w:kern w:val="0"/>
          <w:sz w:val="20"/>
          <w:szCs w:val="20"/>
          <w:shd w:val="clear" w:color="auto" w:fill="FFFFFF"/>
        </w:rPr>
        <w:t>Universitat</w:t>
      </w:r>
      <w:proofErr w:type="spellEnd"/>
      <w:r w:rsidRPr="00120EE9">
        <w:rPr>
          <w:rFonts w:ascii="Arial" w:eastAsia="Times New Roman" w:hAnsi="Arial" w:cs="Arial"/>
          <w:color w:val="222222"/>
          <w:kern w:val="0"/>
          <w:sz w:val="20"/>
          <w:szCs w:val="20"/>
          <w:shd w:val="clear" w:color="auto" w:fill="FFFFFF"/>
        </w:rPr>
        <w:t xml:space="preserve"> 1962</w:t>
      </w:r>
      <w:bookmarkEnd w:id="303"/>
      <w:r w:rsidR="00DF392A" w:rsidRPr="00DF392A">
        <w:rPr>
          <w:szCs w:val="21"/>
        </w:rPr>
        <w:t>A</w:t>
      </w:r>
      <w:bookmarkStart w:id="304" w:name="_Ref415861090"/>
      <w:bookmarkStart w:id="305" w:name="_Ref415850533"/>
    </w:p>
    <w:p w14:paraId="2517C121" w14:textId="77777777" w:rsidR="00F50C14" w:rsidRPr="00B13CBA" w:rsidRDefault="00DF392A" w:rsidP="00BD4768">
      <w:pPr>
        <w:pStyle w:val="ad"/>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w:t>
      </w:r>
      <w:proofErr w:type="spellStart"/>
      <w:r w:rsidRPr="00DF392A">
        <w:rPr>
          <w:szCs w:val="21"/>
        </w:rPr>
        <w:t>ȭᘀ</w:t>
      </w:r>
      <w:proofErr w:type="spellEnd"/>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proofErr w:type="spellStart"/>
      <w:r w:rsidRPr="00DF392A">
        <w:rPr>
          <w:szCs w:val="21"/>
        </w:rPr>
        <w:t>Ѐࡵᘆ</w:t>
      </w:r>
      <w:proofErr w:type="spellEnd"/>
      <w:r w:rsidRPr="00DF392A">
        <w:rPr>
          <w:szCs w:val="21"/>
        </w:rPr>
        <w:t>䩨橷</w:t>
      </w:r>
      <w:r w:rsidRPr="00DF392A">
        <w:rPr>
          <w:szCs w:val="21"/>
        </w:rPr>
        <w:pgNum/>
      </w:r>
      <w:r w:rsidRPr="00DF392A">
        <w:rPr>
          <w:szCs w:val="21"/>
        </w:rPr>
        <w:t>ᘉ✽</w:t>
      </w:r>
      <w:r w:rsidRPr="00DF392A">
        <w:rPr>
          <w:szCs w:val="21"/>
        </w:rPr>
        <w:t>唀</w:t>
      </w:r>
      <w:proofErr w:type="spellStart"/>
      <w:r w:rsidRPr="00DF392A">
        <w:rPr>
          <w:szCs w:val="21"/>
        </w:rPr>
        <w:t>Ĉᘆ</w:t>
      </w:r>
      <w:proofErr w:type="spellEnd"/>
      <w:r w:rsidRPr="00DF392A">
        <w:rPr>
          <w:szCs w:val="21"/>
        </w:rPr>
        <w:t>✽</w:t>
      </w:r>
      <w:r w:rsidRPr="00DF392A">
        <w:rPr>
          <w:szCs w:val="21"/>
        </w:rPr>
        <w:pgNum/>
      </w:r>
      <w:proofErr w:type="spellStart"/>
      <w:r w:rsidRPr="00DF392A">
        <w:rPr>
          <w:szCs w:val="21"/>
        </w:rPr>
        <w:t>ᔌꑨ౳ᘀ</w:t>
      </w:r>
      <w:proofErr w:type="spellEnd"/>
      <w:r w:rsidRPr="00DF392A">
        <w:rPr>
          <w:szCs w:val="21"/>
        </w:rPr>
        <w:t>쩨</w:t>
      </w:r>
      <w:r w:rsidRPr="00DF392A">
        <w:rPr>
          <w:szCs w:val="21"/>
        </w:rPr>
        <w:t>တ</w:t>
      </w:r>
      <w:r w:rsidRPr="00DF392A">
        <w:rPr>
          <w:szCs w:val="21"/>
        </w:rPr>
        <w:pgNum/>
      </w:r>
      <w:proofErr w:type="spellStart"/>
      <w:r w:rsidRPr="00DF392A">
        <w:rPr>
          <w:szCs w:val="21"/>
        </w:rPr>
        <w:t>ᔺṨᘀ</w:t>
      </w:r>
      <w:proofErr w:type="spellEnd"/>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proofErr w:type="spellStart"/>
      <w:r w:rsidRPr="00DF392A">
        <w:rPr>
          <w:szCs w:val="21"/>
        </w:rPr>
        <w:t>ᔨሎᘀ</w:t>
      </w:r>
      <w:proofErr w:type="spellEnd"/>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304"/>
      <w:r w:rsidR="00B13CBA">
        <w:rPr>
          <w:kern w:val="0"/>
          <w:szCs w:val="21"/>
        </w:rPr>
        <w:t>M</w:t>
      </w:r>
      <w:bookmarkStart w:id="306" w:name="_Ref415862826"/>
      <w:bookmarkEnd w:id="305"/>
      <w:r w:rsidR="00B13CBA">
        <w:rPr>
          <w:kern w:val="0"/>
          <w:szCs w:val="21"/>
        </w:rPr>
        <w:t xml:space="preserve"> Eindhoven, 2006.</w:t>
      </w:r>
      <w:r w:rsidR="00B13CBA" w:rsidRPr="00F50C14">
        <w:rPr>
          <w:szCs w:val="21"/>
        </w:rPr>
        <w:cr/>
        <w:t xml:space="preserve">W.M.P. van der Aalst, V. Rubin, B.F. van </w:t>
      </w:r>
      <w:proofErr w:type="spellStart"/>
      <w:r w:rsidR="00B13CBA" w:rsidRPr="00F50C14">
        <w:rPr>
          <w:szCs w:val="21"/>
        </w:rPr>
        <w:t>Dongen</w:t>
      </w:r>
      <w:proofErr w:type="spellEnd"/>
      <w:r w:rsidR="00B13CBA" w:rsidRPr="00F50C14">
        <w:rPr>
          <w:szCs w:val="21"/>
        </w:rPr>
        <w:t>, E. Kindler, and C.W.</w:t>
      </w:r>
    </w:p>
    <w:p w14:paraId="1B58D726" w14:textId="77777777" w:rsidR="00B13CBA" w:rsidRPr="00F50C14" w:rsidRDefault="00B13CBA" w:rsidP="00BD4768">
      <w:pPr>
        <w:pStyle w:val="ad"/>
        <w:numPr>
          <w:ilvl w:val="0"/>
          <w:numId w:val="13"/>
        </w:numPr>
        <w:ind w:firstLineChars="0"/>
        <w:rPr>
          <w:szCs w:val="21"/>
        </w:rPr>
      </w:pPr>
      <w:r>
        <w:rPr>
          <w:kern w:val="0"/>
          <w:szCs w:val="21"/>
        </w:rPr>
        <w:t xml:space="preserve">Medeiros A. </w:t>
      </w:r>
      <w:proofErr w:type="spellStart"/>
      <w:r>
        <w:rPr>
          <w:kern w:val="0"/>
          <w:szCs w:val="21"/>
        </w:rPr>
        <w:t>Gene</w:t>
      </w:r>
      <w:bookmarkEnd w:id="306"/>
      <w:r w:rsidRPr="00F50C14">
        <w:rPr>
          <w:szCs w:val="21"/>
        </w:rPr>
        <w:t>W</w:t>
      </w:r>
      <w:proofErr w:type="spellEnd"/>
    </w:p>
    <w:p w14:paraId="3A427D36" w14:textId="77777777" w:rsidR="002404F0" w:rsidRDefault="008B3104">
      <w:r w:rsidRPr="00F50C14">
        <w:rPr>
          <w:szCs w:val="21"/>
        </w:rPr>
        <w:t xml:space="preserve">W.M.P. van der Aalst, V. Rubin, B.F. van </w:t>
      </w:r>
      <w:proofErr w:type="spellStart"/>
      <w:r w:rsidRPr="00F50C14">
        <w:rPr>
          <w:szCs w:val="21"/>
        </w:rPr>
        <w:t>Dongen</w:t>
      </w:r>
      <w:proofErr w:type="spellEnd"/>
      <w:r w:rsidRPr="00F50C14">
        <w:rPr>
          <w:szCs w:val="21"/>
        </w:rPr>
        <w:t>, E. Ki</w:t>
      </w:r>
      <w:r w:rsidR="008C5917" w:rsidRPr="00F50C14">
        <w:rPr>
          <w:szCs w:val="21"/>
        </w:rPr>
        <w:t>n</w:t>
      </w:r>
    </w:p>
    <w:sectPr w:rsidR="002404F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Wen Lijie" w:date="2015-04-27T21:23:00Z" w:initials="WL">
    <w:p w14:paraId="4DE27A05" w14:textId="2BC745EC" w:rsidR="00407684" w:rsidRDefault="00407684">
      <w:pPr>
        <w:pStyle w:val="af5"/>
      </w:pPr>
      <w:r>
        <w:rPr>
          <w:rStyle w:val="af4"/>
        </w:rPr>
        <w:annotationRef/>
      </w:r>
      <w:r>
        <w:rPr>
          <w:rFonts w:hint="eastAsia"/>
        </w:rPr>
        <w:t>从这段到</w:t>
      </w:r>
      <w:r>
        <w:rPr>
          <w:rFonts w:hint="eastAsia"/>
        </w:rPr>
        <w:t>4.2</w:t>
      </w:r>
      <w:r>
        <w:rPr>
          <w:rFonts w:hint="eastAsia"/>
        </w:rPr>
        <w:t>节之前的文字内容都需要按照后面的格式刷一下</w:t>
      </w:r>
    </w:p>
  </w:comment>
  <w:comment w:id="10" w:author="Wen Lijie" w:date="2015-04-27T21:24:00Z" w:initials="WL">
    <w:p w14:paraId="40CC9DAD" w14:textId="410D8341" w:rsidR="00407684" w:rsidRDefault="00407684">
      <w:pPr>
        <w:pStyle w:val="af5"/>
      </w:pPr>
      <w:r>
        <w:rPr>
          <w:rStyle w:val="af4"/>
        </w:rPr>
        <w:annotationRef/>
      </w:r>
      <w:r>
        <w:rPr>
          <w:rFonts w:hint="eastAsia"/>
        </w:rPr>
        <w:t>应为</w:t>
      </w:r>
      <w:r>
        <w:rPr>
          <w:rFonts w:hint="eastAsia"/>
        </w:rPr>
        <w:t>4.1</w:t>
      </w:r>
      <w:r>
        <w:rPr>
          <w:rFonts w:hint="eastAsia"/>
        </w:rPr>
        <w:t>节</w:t>
      </w:r>
    </w:p>
  </w:comment>
  <w:comment w:id="88" w:author="Wen Lijie" w:date="2015-04-27T22:10:00Z" w:initials="WL">
    <w:p w14:paraId="1085E5C9" w14:textId="499553CC" w:rsidR="00407684" w:rsidRDefault="00407684">
      <w:pPr>
        <w:pStyle w:val="af5"/>
      </w:pPr>
      <w:r>
        <w:rPr>
          <w:rStyle w:val="af4"/>
        </w:rPr>
        <w:annotationRef/>
      </w:r>
      <w:r>
        <w:rPr>
          <w:rFonts w:hint="eastAsia"/>
        </w:rPr>
        <w:t>应为</w:t>
      </w:r>
      <w:r>
        <w:rPr>
          <w:rFonts w:hint="eastAsia"/>
        </w:rPr>
        <w:t>4.3</w:t>
      </w:r>
      <w:r>
        <w:rPr>
          <w:rFonts w:hint="eastAsia"/>
        </w:rPr>
        <w:t>节</w:t>
      </w:r>
    </w:p>
  </w:comment>
  <w:comment w:id="95" w:author="Wen Lijie" w:date="2015-04-27T22:20:00Z" w:initials="WL">
    <w:p w14:paraId="739575E5" w14:textId="116AEC2E" w:rsidR="00407684" w:rsidRDefault="00407684">
      <w:pPr>
        <w:pStyle w:val="af5"/>
      </w:pPr>
      <w:r>
        <w:rPr>
          <w:rStyle w:val="af4"/>
        </w:rPr>
        <w:annotationRef/>
      </w:r>
      <w:r>
        <w:rPr>
          <w:rFonts w:hint="eastAsia"/>
        </w:rPr>
        <w:t>请问这个图呢？</w:t>
      </w:r>
    </w:p>
  </w:comment>
  <w:comment w:id="172" w:author="Wen Lijie" w:date="2015-04-27T22:30:00Z" w:initials="WL">
    <w:p w14:paraId="591AB32B" w14:textId="5CABE3E5" w:rsidR="00407684" w:rsidRDefault="00407684">
      <w:pPr>
        <w:pStyle w:val="af5"/>
      </w:pPr>
      <w:r>
        <w:rPr>
          <w:rStyle w:val="af4"/>
        </w:rPr>
        <w:annotationRef/>
      </w:r>
      <w:r>
        <w:rPr>
          <w:rFonts w:hint="eastAsia"/>
        </w:rPr>
        <w:t>应为</w:t>
      </w:r>
      <w:r>
        <w:rPr>
          <w:rFonts w:hint="eastAsia"/>
        </w:rPr>
        <w:t>4.4</w:t>
      </w:r>
      <w:r>
        <w:rPr>
          <w:rFonts w:hint="eastAsia"/>
        </w:rPr>
        <w:t>节</w:t>
      </w:r>
    </w:p>
  </w:comment>
  <w:comment w:id="173" w:author="Wen Lijie" w:date="2015-04-27T22:32:00Z" w:initials="WL">
    <w:p w14:paraId="4E3DCE8F" w14:textId="7B1E5245" w:rsidR="00D9576A" w:rsidRDefault="00D9576A">
      <w:pPr>
        <w:pStyle w:val="af5"/>
      </w:pPr>
      <w:r>
        <w:rPr>
          <w:rStyle w:val="af4"/>
        </w:rPr>
        <w:annotationRef/>
      </w:r>
      <w:r>
        <w:rPr>
          <w:rFonts w:hint="eastAsia"/>
        </w:rPr>
        <w:t>虚拟机</w:t>
      </w:r>
      <w:r w:rsidR="00D018E7">
        <w:rPr>
          <w:rFonts w:hint="eastAsia"/>
        </w:rPr>
        <w:t>内存</w:t>
      </w:r>
      <w:r>
        <w:rPr>
          <w:rFonts w:hint="eastAsia"/>
        </w:rPr>
        <w:t>大小为多少？</w:t>
      </w:r>
    </w:p>
  </w:comment>
  <w:comment w:id="179" w:author="Wen Lijie" w:date="2015-04-27T22:30:00Z" w:initials="WL">
    <w:p w14:paraId="5969AF74" w14:textId="07B53B9E" w:rsidR="00407684" w:rsidRDefault="00407684">
      <w:pPr>
        <w:pStyle w:val="af5"/>
      </w:pPr>
      <w:r>
        <w:rPr>
          <w:rStyle w:val="af4"/>
        </w:rPr>
        <w:annotationRef/>
      </w:r>
      <w:r w:rsidR="007B3475">
        <w:rPr>
          <w:rFonts w:hint="eastAsia"/>
        </w:rPr>
        <w:t>应为</w:t>
      </w:r>
      <w:r w:rsidR="007B3475">
        <w:rPr>
          <w:rFonts w:hint="eastAsia"/>
        </w:rPr>
        <w:t>4.4.1</w:t>
      </w:r>
    </w:p>
  </w:comment>
  <w:comment w:id="211" w:author="Wen Lijie" w:date="2015-04-27T22:33:00Z" w:initials="WL">
    <w:p w14:paraId="65614132" w14:textId="7A8E2B62" w:rsidR="0001538C" w:rsidRDefault="0001538C">
      <w:pPr>
        <w:pStyle w:val="af5"/>
      </w:pPr>
      <w:r>
        <w:rPr>
          <w:rStyle w:val="af4"/>
        </w:rPr>
        <w:annotationRef/>
      </w:r>
      <w:r>
        <w:rPr>
          <w:rFonts w:hint="eastAsia"/>
        </w:rPr>
        <w:t>所有表格均应为三线表</w:t>
      </w:r>
    </w:p>
  </w:comment>
  <w:comment w:id="233" w:author="Wen Lijie" w:date="2015-04-27T22:40:00Z" w:initials="WL">
    <w:p w14:paraId="656C73D2" w14:textId="11AF9C36" w:rsidR="00280661" w:rsidRDefault="00280661">
      <w:pPr>
        <w:pStyle w:val="af5"/>
        <w:rPr>
          <w:rFonts w:hint="eastAsia"/>
        </w:rPr>
      </w:pPr>
      <w:r>
        <w:rPr>
          <w:rStyle w:val="af4"/>
        </w:rPr>
        <w:annotationRef/>
      </w:r>
      <w:r>
        <w:rPr>
          <w:rFonts w:hint="eastAsia"/>
        </w:rPr>
        <w:t>图和图题分离了</w:t>
      </w:r>
    </w:p>
  </w:comment>
  <w:comment w:id="259" w:author="Wen Lijie" w:date="2015-04-27T22:50:00Z" w:initials="WL">
    <w:p w14:paraId="37BE8E07" w14:textId="00E405A8" w:rsidR="005715C1" w:rsidRDefault="005715C1">
      <w:pPr>
        <w:pStyle w:val="af5"/>
        <w:rPr>
          <w:rFonts w:hint="eastAsia"/>
        </w:rPr>
      </w:pPr>
      <w:r>
        <w:rPr>
          <w:rStyle w:val="af4"/>
        </w:rPr>
        <w:annotationRef/>
      </w:r>
      <w:r>
        <w:rPr>
          <w:rFonts w:hint="eastAsia"/>
        </w:rPr>
        <w:t>说具体点，比如最低高几个百分点，最好高几个百分点，平均高几个百分点</w:t>
      </w:r>
    </w:p>
  </w:comment>
  <w:comment w:id="260" w:author="Wen Lijie" w:date="2015-04-27T22:50:00Z" w:initials="WL">
    <w:p w14:paraId="1D688F49" w14:textId="2EA33680" w:rsidR="00D86DC6" w:rsidRDefault="00D86DC6">
      <w:pPr>
        <w:pStyle w:val="af5"/>
        <w:rPr>
          <w:rFonts w:hint="eastAsia"/>
        </w:rPr>
      </w:pPr>
      <w:r>
        <w:rPr>
          <w:rStyle w:val="af4"/>
        </w:rPr>
        <w:annotationRef/>
      </w:r>
      <w:r>
        <w:rPr>
          <w:rFonts w:hint="eastAsia"/>
        </w:rPr>
        <w:t>必须三线表</w:t>
      </w:r>
    </w:p>
  </w:comment>
  <w:comment w:id="268" w:author="Wen Lijie" w:date="2015-04-27T22:57:00Z" w:initials="WL">
    <w:p w14:paraId="33E2A6C4" w14:textId="1B179574" w:rsidR="00BE3A5D" w:rsidRDefault="00BE3A5D">
      <w:pPr>
        <w:pStyle w:val="af5"/>
        <w:rPr>
          <w:rFonts w:hint="eastAsia"/>
        </w:rPr>
      </w:pPr>
      <w:r>
        <w:rPr>
          <w:rStyle w:val="af4"/>
        </w:rPr>
        <w:annotationRef/>
      </w:r>
      <w:r>
        <w:rPr>
          <w:rFonts w:hint="eastAsia"/>
        </w:rPr>
        <w:t>可以对比下，到底差几个数量级，差距要量化</w:t>
      </w:r>
    </w:p>
  </w:comment>
  <w:comment w:id="269" w:author="Wen Lijie" w:date="2015-04-27T22:54:00Z" w:initials="WL">
    <w:p w14:paraId="6E9A94DF" w14:textId="0C52FDF3" w:rsidR="004E2E8F" w:rsidRDefault="004E2E8F">
      <w:pPr>
        <w:pStyle w:val="af5"/>
        <w:rPr>
          <w:rFonts w:hint="eastAsia"/>
        </w:rPr>
      </w:pPr>
      <w:r>
        <w:rPr>
          <w:rStyle w:val="af4"/>
        </w:rPr>
        <w:annotationRef/>
      </w:r>
      <w:r>
        <w:rPr>
          <w:rFonts w:hint="eastAsia"/>
        </w:rPr>
        <w:t>必须是三线表</w:t>
      </w:r>
    </w:p>
  </w:comment>
  <w:comment w:id="283" w:author="Wen Lijie" w:date="2015-04-27T22:59:00Z" w:initials="WL">
    <w:p w14:paraId="6A975426" w14:textId="5CF1DF69" w:rsidR="00095987" w:rsidRDefault="00095987">
      <w:pPr>
        <w:pStyle w:val="af5"/>
        <w:rPr>
          <w:rFonts w:hint="eastAsia"/>
        </w:rPr>
      </w:pPr>
      <w:r>
        <w:rPr>
          <w:rStyle w:val="af4"/>
        </w:rPr>
        <w:annotationRef/>
      </w:r>
      <w:r>
        <w:rPr>
          <w:rFonts w:hint="eastAsia"/>
        </w:rPr>
        <w:t>我这边看上去很乱，可能是</w:t>
      </w:r>
      <w:r>
        <w:rPr>
          <w:rFonts w:hint="eastAsia"/>
        </w:rPr>
        <w:t>mac</w:t>
      </w:r>
      <w:r>
        <w:rPr>
          <w:rFonts w:hint="eastAsia"/>
        </w:rPr>
        <w:t>上</w:t>
      </w:r>
      <w:r>
        <w:rPr>
          <w:rFonts w:hint="eastAsia"/>
        </w:rPr>
        <w:t>office 2011</w:t>
      </w:r>
      <w:r>
        <w:rPr>
          <w:rFonts w:hint="eastAsia"/>
        </w:rPr>
        <w:t>的版本问题</w:t>
      </w:r>
      <w:bookmarkStart w:id="284" w:name="_GoBack"/>
      <w:bookmarkEnd w:id="284"/>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002121" w14:textId="77777777" w:rsidR="00407684" w:rsidRDefault="00407684" w:rsidP="004408D0">
      <w:r>
        <w:separator/>
      </w:r>
    </w:p>
  </w:endnote>
  <w:endnote w:type="continuationSeparator" w:id="0">
    <w:p w14:paraId="0F59AB70" w14:textId="77777777" w:rsidR="00407684" w:rsidRDefault="00407684"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Arial">
    <w:panose1 w:val="020B0604020202020204"/>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04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F08A06" w14:textId="77777777" w:rsidR="00407684" w:rsidRDefault="00407684" w:rsidP="004408D0">
      <w:r>
        <w:separator/>
      </w:r>
    </w:p>
  </w:footnote>
  <w:footnote w:type="continuationSeparator" w:id="0">
    <w:p w14:paraId="15987382" w14:textId="77777777" w:rsidR="00407684" w:rsidRDefault="00407684" w:rsidP="004408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2"/>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C63"/>
    <w:rsid w:val="00003145"/>
    <w:rsid w:val="0000382F"/>
    <w:rsid w:val="00003BE0"/>
    <w:rsid w:val="00004F2D"/>
    <w:rsid w:val="00005F6E"/>
    <w:rsid w:val="00013EB9"/>
    <w:rsid w:val="00014419"/>
    <w:rsid w:val="00014B0B"/>
    <w:rsid w:val="00014C33"/>
    <w:rsid w:val="0001538C"/>
    <w:rsid w:val="0002197E"/>
    <w:rsid w:val="00025124"/>
    <w:rsid w:val="00025A9A"/>
    <w:rsid w:val="000264B7"/>
    <w:rsid w:val="00031B6E"/>
    <w:rsid w:val="00031F58"/>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427C"/>
    <w:rsid w:val="00075BA9"/>
    <w:rsid w:val="000822ED"/>
    <w:rsid w:val="000847CD"/>
    <w:rsid w:val="00090FC5"/>
    <w:rsid w:val="00091D54"/>
    <w:rsid w:val="00092311"/>
    <w:rsid w:val="00094C53"/>
    <w:rsid w:val="00095987"/>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D669A"/>
    <w:rsid w:val="000E39E5"/>
    <w:rsid w:val="000F29FB"/>
    <w:rsid w:val="000F3D5A"/>
    <w:rsid w:val="000F4394"/>
    <w:rsid w:val="000F56E7"/>
    <w:rsid w:val="000F5E97"/>
    <w:rsid w:val="001010CA"/>
    <w:rsid w:val="00101BD1"/>
    <w:rsid w:val="001036CE"/>
    <w:rsid w:val="00106EB3"/>
    <w:rsid w:val="0011192D"/>
    <w:rsid w:val="001142F2"/>
    <w:rsid w:val="00116770"/>
    <w:rsid w:val="00120EE9"/>
    <w:rsid w:val="001250CE"/>
    <w:rsid w:val="0012582E"/>
    <w:rsid w:val="00132361"/>
    <w:rsid w:val="00133112"/>
    <w:rsid w:val="00134111"/>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3FDE"/>
    <w:rsid w:val="00194035"/>
    <w:rsid w:val="001947C9"/>
    <w:rsid w:val="001972F4"/>
    <w:rsid w:val="001A458D"/>
    <w:rsid w:val="001B0EEF"/>
    <w:rsid w:val="001B6EC6"/>
    <w:rsid w:val="001C1D2F"/>
    <w:rsid w:val="001D0E57"/>
    <w:rsid w:val="001E050D"/>
    <w:rsid w:val="001E4B85"/>
    <w:rsid w:val="001E68F1"/>
    <w:rsid w:val="00210DB6"/>
    <w:rsid w:val="002136B0"/>
    <w:rsid w:val="00216144"/>
    <w:rsid w:val="00220F60"/>
    <w:rsid w:val="0022519E"/>
    <w:rsid w:val="0023173B"/>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0661"/>
    <w:rsid w:val="0028096F"/>
    <w:rsid w:val="00282029"/>
    <w:rsid w:val="0028207E"/>
    <w:rsid w:val="00282A0E"/>
    <w:rsid w:val="002864BC"/>
    <w:rsid w:val="0029260C"/>
    <w:rsid w:val="002941C2"/>
    <w:rsid w:val="002A2A95"/>
    <w:rsid w:val="002A413E"/>
    <w:rsid w:val="002A50BA"/>
    <w:rsid w:val="002B00E2"/>
    <w:rsid w:val="002B020D"/>
    <w:rsid w:val="002B0479"/>
    <w:rsid w:val="002B1CBE"/>
    <w:rsid w:val="002B1E72"/>
    <w:rsid w:val="002B35CC"/>
    <w:rsid w:val="002B5AB1"/>
    <w:rsid w:val="002C3F22"/>
    <w:rsid w:val="002C4CC0"/>
    <w:rsid w:val="002C7524"/>
    <w:rsid w:val="002C7F1B"/>
    <w:rsid w:val="002D4C39"/>
    <w:rsid w:val="002E044B"/>
    <w:rsid w:val="002E5A09"/>
    <w:rsid w:val="002F3951"/>
    <w:rsid w:val="002F4E0A"/>
    <w:rsid w:val="0030162A"/>
    <w:rsid w:val="00304A53"/>
    <w:rsid w:val="003052D9"/>
    <w:rsid w:val="003074F4"/>
    <w:rsid w:val="00307D77"/>
    <w:rsid w:val="00310E6F"/>
    <w:rsid w:val="00311D5A"/>
    <w:rsid w:val="00317109"/>
    <w:rsid w:val="00317522"/>
    <w:rsid w:val="003242CA"/>
    <w:rsid w:val="003302C2"/>
    <w:rsid w:val="00332515"/>
    <w:rsid w:val="00332F8C"/>
    <w:rsid w:val="003343C6"/>
    <w:rsid w:val="003353CD"/>
    <w:rsid w:val="00343347"/>
    <w:rsid w:val="003464BB"/>
    <w:rsid w:val="00351DCF"/>
    <w:rsid w:val="00354006"/>
    <w:rsid w:val="00356A4D"/>
    <w:rsid w:val="00356A8E"/>
    <w:rsid w:val="00357428"/>
    <w:rsid w:val="0036305C"/>
    <w:rsid w:val="00363474"/>
    <w:rsid w:val="00367E60"/>
    <w:rsid w:val="0037240D"/>
    <w:rsid w:val="00374180"/>
    <w:rsid w:val="0037568E"/>
    <w:rsid w:val="003768B3"/>
    <w:rsid w:val="00376EF7"/>
    <w:rsid w:val="00380774"/>
    <w:rsid w:val="003848A2"/>
    <w:rsid w:val="0038676E"/>
    <w:rsid w:val="00387B3F"/>
    <w:rsid w:val="00391C85"/>
    <w:rsid w:val="003956F9"/>
    <w:rsid w:val="0039590B"/>
    <w:rsid w:val="003974DE"/>
    <w:rsid w:val="00397A68"/>
    <w:rsid w:val="00397CE5"/>
    <w:rsid w:val="003A0B43"/>
    <w:rsid w:val="003B0E90"/>
    <w:rsid w:val="003B42C5"/>
    <w:rsid w:val="003C166C"/>
    <w:rsid w:val="003C2991"/>
    <w:rsid w:val="003C7C21"/>
    <w:rsid w:val="003D42CE"/>
    <w:rsid w:val="003E0737"/>
    <w:rsid w:val="003E12EE"/>
    <w:rsid w:val="003E5F29"/>
    <w:rsid w:val="003F655D"/>
    <w:rsid w:val="003F76BB"/>
    <w:rsid w:val="00403B39"/>
    <w:rsid w:val="0040494C"/>
    <w:rsid w:val="00407684"/>
    <w:rsid w:val="00411A99"/>
    <w:rsid w:val="00415D09"/>
    <w:rsid w:val="0041687C"/>
    <w:rsid w:val="00420EFB"/>
    <w:rsid w:val="00421368"/>
    <w:rsid w:val="004304BC"/>
    <w:rsid w:val="00440344"/>
    <w:rsid w:val="004408D0"/>
    <w:rsid w:val="004432CE"/>
    <w:rsid w:val="00444916"/>
    <w:rsid w:val="00445A6C"/>
    <w:rsid w:val="004535CE"/>
    <w:rsid w:val="0045598D"/>
    <w:rsid w:val="00455E62"/>
    <w:rsid w:val="004574AB"/>
    <w:rsid w:val="00457B30"/>
    <w:rsid w:val="00457CE2"/>
    <w:rsid w:val="004645E8"/>
    <w:rsid w:val="00465C0E"/>
    <w:rsid w:val="004671E5"/>
    <w:rsid w:val="00472B50"/>
    <w:rsid w:val="00473DC9"/>
    <w:rsid w:val="004804E0"/>
    <w:rsid w:val="00480917"/>
    <w:rsid w:val="00485505"/>
    <w:rsid w:val="00485951"/>
    <w:rsid w:val="0048602F"/>
    <w:rsid w:val="00486289"/>
    <w:rsid w:val="00491CD4"/>
    <w:rsid w:val="004924FC"/>
    <w:rsid w:val="00492B8C"/>
    <w:rsid w:val="00492BF6"/>
    <w:rsid w:val="0049797A"/>
    <w:rsid w:val="004A22A8"/>
    <w:rsid w:val="004A7079"/>
    <w:rsid w:val="004A7D7A"/>
    <w:rsid w:val="004B112F"/>
    <w:rsid w:val="004B3456"/>
    <w:rsid w:val="004B4D72"/>
    <w:rsid w:val="004B5317"/>
    <w:rsid w:val="004B6B65"/>
    <w:rsid w:val="004C03B2"/>
    <w:rsid w:val="004C23AC"/>
    <w:rsid w:val="004C4819"/>
    <w:rsid w:val="004D377E"/>
    <w:rsid w:val="004D40F7"/>
    <w:rsid w:val="004E2E8F"/>
    <w:rsid w:val="004E4031"/>
    <w:rsid w:val="004E48EC"/>
    <w:rsid w:val="004F51B8"/>
    <w:rsid w:val="004F6714"/>
    <w:rsid w:val="00501958"/>
    <w:rsid w:val="00502396"/>
    <w:rsid w:val="00505076"/>
    <w:rsid w:val="00505D05"/>
    <w:rsid w:val="0051128B"/>
    <w:rsid w:val="005146FE"/>
    <w:rsid w:val="00521FD5"/>
    <w:rsid w:val="0052545B"/>
    <w:rsid w:val="00526157"/>
    <w:rsid w:val="0052661C"/>
    <w:rsid w:val="00526B60"/>
    <w:rsid w:val="00540C9C"/>
    <w:rsid w:val="00541C96"/>
    <w:rsid w:val="00543C86"/>
    <w:rsid w:val="005469BD"/>
    <w:rsid w:val="00552BFF"/>
    <w:rsid w:val="005542E0"/>
    <w:rsid w:val="0055462F"/>
    <w:rsid w:val="00562816"/>
    <w:rsid w:val="00562847"/>
    <w:rsid w:val="005635D0"/>
    <w:rsid w:val="005636EB"/>
    <w:rsid w:val="005666BB"/>
    <w:rsid w:val="005715C1"/>
    <w:rsid w:val="00576CC4"/>
    <w:rsid w:val="0058046E"/>
    <w:rsid w:val="00587B2A"/>
    <w:rsid w:val="00587BD3"/>
    <w:rsid w:val="00591FE3"/>
    <w:rsid w:val="005932B8"/>
    <w:rsid w:val="0059433E"/>
    <w:rsid w:val="0059478B"/>
    <w:rsid w:val="00597F0E"/>
    <w:rsid w:val="00597F2B"/>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35AE"/>
    <w:rsid w:val="006041E6"/>
    <w:rsid w:val="006101E7"/>
    <w:rsid w:val="00612C4D"/>
    <w:rsid w:val="00615FF8"/>
    <w:rsid w:val="00620E27"/>
    <w:rsid w:val="006220A0"/>
    <w:rsid w:val="00624AA7"/>
    <w:rsid w:val="00625C3A"/>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3120"/>
    <w:rsid w:val="006A6A03"/>
    <w:rsid w:val="006A72F5"/>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23010"/>
    <w:rsid w:val="00724662"/>
    <w:rsid w:val="0073039E"/>
    <w:rsid w:val="00730C4A"/>
    <w:rsid w:val="00731741"/>
    <w:rsid w:val="0073304E"/>
    <w:rsid w:val="00735320"/>
    <w:rsid w:val="0073626F"/>
    <w:rsid w:val="00740DC4"/>
    <w:rsid w:val="00745191"/>
    <w:rsid w:val="0075195F"/>
    <w:rsid w:val="00751969"/>
    <w:rsid w:val="00752DA9"/>
    <w:rsid w:val="007544CB"/>
    <w:rsid w:val="00756998"/>
    <w:rsid w:val="00757AB8"/>
    <w:rsid w:val="007617B5"/>
    <w:rsid w:val="00763E48"/>
    <w:rsid w:val="0076507C"/>
    <w:rsid w:val="0076799A"/>
    <w:rsid w:val="00773A77"/>
    <w:rsid w:val="00780206"/>
    <w:rsid w:val="00780B78"/>
    <w:rsid w:val="007823ED"/>
    <w:rsid w:val="007827EA"/>
    <w:rsid w:val="007858FC"/>
    <w:rsid w:val="00787675"/>
    <w:rsid w:val="00787A16"/>
    <w:rsid w:val="007942A0"/>
    <w:rsid w:val="007A0A9B"/>
    <w:rsid w:val="007A2E03"/>
    <w:rsid w:val="007A74EB"/>
    <w:rsid w:val="007B3475"/>
    <w:rsid w:val="007D1FED"/>
    <w:rsid w:val="007D478F"/>
    <w:rsid w:val="007D653F"/>
    <w:rsid w:val="007E02F2"/>
    <w:rsid w:val="007E28B0"/>
    <w:rsid w:val="007E557C"/>
    <w:rsid w:val="007E5EE5"/>
    <w:rsid w:val="007E7066"/>
    <w:rsid w:val="007F27AF"/>
    <w:rsid w:val="007F27B1"/>
    <w:rsid w:val="007F321F"/>
    <w:rsid w:val="007F57C2"/>
    <w:rsid w:val="008106FF"/>
    <w:rsid w:val="00810854"/>
    <w:rsid w:val="00810FAC"/>
    <w:rsid w:val="0081145F"/>
    <w:rsid w:val="00817B72"/>
    <w:rsid w:val="0082013A"/>
    <w:rsid w:val="008208B1"/>
    <w:rsid w:val="00824031"/>
    <w:rsid w:val="008247AC"/>
    <w:rsid w:val="00824FE4"/>
    <w:rsid w:val="00826BB6"/>
    <w:rsid w:val="00830018"/>
    <w:rsid w:val="00832C8F"/>
    <w:rsid w:val="00834328"/>
    <w:rsid w:val="00836C8D"/>
    <w:rsid w:val="00840BB0"/>
    <w:rsid w:val="00845579"/>
    <w:rsid w:val="00846E44"/>
    <w:rsid w:val="00846F69"/>
    <w:rsid w:val="0084748E"/>
    <w:rsid w:val="00853A47"/>
    <w:rsid w:val="0086471E"/>
    <w:rsid w:val="00864F95"/>
    <w:rsid w:val="008704FF"/>
    <w:rsid w:val="0087399D"/>
    <w:rsid w:val="00874811"/>
    <w:rsid w:val="00874FFA"/>
    <w:rsid w:val="00876343"/>
    <w:rsid w:val="00877F7D"/>
    <w:rsid w:val="0088437A"/>
    <w:rsid w:val="008848FC"/>
    <w:rsid w:val="00885D99"/>
    <w:rsid w:val="00887D3A"/>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1C3E"/>
    <w:rsid w:val="008E2A48"/>
    <w:rsid w:val="008E45B9"/>
    <w:rsid w:val="008E6CA6"/>
    <w:rsid w:val="008F30AD"/>
    <w:rsid w:val="008F3A1B"/>
    <w:rsid w:val="0091072A"/>
    <w:rsid w:val="00913247"/>
    <w:rsid w:val="00914F17"/>
    <w:rsid w:val="009150E1"/>
    <w:rsid w:val="0092257D"/>
    <w:rsid w:val="00924441"/>
    <w:rsid w:val="00925D25"/>
    <w:rsid w:val="00932C4D"/>
    <w:rsid w:val="00937089"/>
    <w:rsid w:val="0095058F"/>
    <w:rsid w:val="009510CE"/>
    <w:rsid w:val="0095289B"/>
    <w:rsid w:val="00961829"/>
    <w:rsid w:val="0097654E"/>
    <w:rsid w:val="009819C1"/>
    <w:rsid w:val="00982600"/>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7F"/>
    <w:rsid w:val="009E7F84"/>
    <w:rsid w:val="009F02C9"/>
    <w:rsid w:val="009F362E"/>
    <w:rsid w:val="009F55B5"/>
    <w:rsid w:val="009F6101"/>
    <w:rsid w:val="009F7B19"/>
    <w:rsid w:val="00A00826"/>
    <w:rsid w:val="00A015A1"/>
    <w:rsid w:val="00A0174C"/>
    <w:rsid w:val="00A0285D"/>
    <w:rsid w:val="00A07CC4"/>
    <w:rsid w:val="00A10D3D"/>
    <w:rsid w:val="00A11F07"/>
    <w:rsid w:val="00A12098"/>
    <w:rsid w:val="00A12CB1"/>
    <w:rsid w:val="00A131FB"/>
    <w:rsid w:val="00A23374"/>
    <w:rsid w:val="00A23431"/>
    <w:rsid w:val="00A2563D"/>
    <w:rsid w:val="00A278B1"/>
    <w:rsid w:val="00A318B3"/>
    <w:rsid w:val="00A31B1E"/>
    <w:rsid w:val="00A31FF7"/>
    <w:rsid w:val="00A32D15"/>
    <w:rsid w:val="00A34FB7"/>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80526"/>
    <w:rsid w:val="00A90386"/>
    <w:rsid w:val="00A944CF"/>
    <w:rsid w:val="00AA19AB"/>
    <w:rsid w:val="00AA1CB4"/>
    <w:rsid w:val="00AA510A"/>
    <w:rsid w:val="00AA633B"/>
    <w:rsid w:val="00AB3204"/>
    <w:rsid w:val="00AB508E"/>
    <w:rsid w:val="00AB50AF"/>
    <w:rsid w:val="00AC503D"/>
    <w:rsid w:val="00AD136B"/>
    <w:rsid w:val="00AD44ED"/>
    <w:rsid w:val="00AD6C67"/>
    <w:rsid w:val="00AE1184"/>
    <w:rsid w:val="00AE1235"/>
    <w:rsid w:val="00AE2578"/>
    <w:rsid w:val="00AE6D52"/>
    <w:rsid w:val="00AE7D6C"/>
    <w:rsid w:val="00AF1ECA"/>
    <w:rsid w:val="00AF2798"/>
    <w:rsid w:val="00B1188E"/>
    <w:rsid w:val="00B12900"/>
    <w:rsid w:val="00B131FF"/>
    <w:rsid w:val="00B13CBA"/>
    <w:rsid w:val="00B16E96"/>
    <w:rsid w:val="00B23A6E"/>
    <w:rsid w:val="00B278E9"/>
    <w:rsid w:val="00B31E49"/>
    <w:rsid w:val="00B327B2"/>
    <w:rsid w:val="00B347E5"/>
    <w:rsid w:val="00B35DFF"/>
    <w:rsid w:val="00B42A9D"/>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93507"/>
    <w:rsid w:val="00BA1145"/>
    <w:rsid w:val="00BA1E2B"/>
    <w:rsid w:val="00BA31DD"/>
    <w:rsid w:val="00BA3D4D"/>
    <w:rsid w:val="00BA5D1F"/>
    <w:rsid w:val="00BA6508"/>
    <w:rsid w:val="00BA7547"/>
    <w:rsid w:val="00BB11B1"/>
    <w:rsid w:val="00BB464D"/>
    <w:rsid w:val="00BB5FBB"/>
    <w:rsid w:val="00BB66D3"/>
    <w:rsid w:val="00BC2B85"/>
    <w:rsid w:val="00BC3EBE"/>
    <w:rsid w:val="00BC6441"/>
    <w:rsid w:val="00BD3E1E"/>
    <w:rsid w:val="00BD43C5"/>
    <w:rsid w:val="00BD4768"/>
    <w:rsid w:val="00BD6B7E"/>
    <w:rsid w:val="00BE130A"/>
    <w:rsid w:val="00BE3972"/>
    <w:rsid w:val="00BE3A5D"/>
    <w:rsid w:val="00BE4F51"/>
    <w:rsid w:val="00BE54A6"/>
    <w:rsid w:val="00BF0875"/>
    <w:rsid w:val="00BF3F88"/>
    <w:rsid w:val="00BF5662"/>
    <w:rsid w:val="00BF66D1"/>
    <w:rsid w:val="00C01DA2"/>
    <w:rsid w:val="00C026CA"/>
    <w:rsid w:val="00C04C64"/>
    <w:rsid w:val="00C17935"/>
    <w:rsid w:val="00C23A23"/>
    <w:rsid w:val="00C25F41"/>
    <w:rsid w:val="00C41064"/>
    <w:rsid w:val="00C43F73"/>
    <w:rsid w:val="00C50E19"/>
    <w:rsid w:val="00C5130A"/>
    <w:rsid w:val="00C52E18"/>
    <w:rsid w:val="00C530F1"/>
    <w:rsid w:val="00C56494"/>
    <w:rsid w:val="00C604C3"/>
    <w:rsid w:val="00C61AE8"/>
    <w:rsid w:val="00C623A5"/>
    <w:rsid w:val="00C6242A"/>
    <w:rsid w:val="00C62CD4"/>
    <w:rsid w:val="00C63361"/>
    <w:rsid w:val="00C63BF4"/>
    <w:rsid w:val="00C63E3A"/>
    <w:rsid w:val="00C663C5"/>
    <w:rsid w:val="00C67591"/>
    <w:rsid w:val="00C713C8"/>
    <w:rsid w:val="00C71E47"/>
    <w:rsid w:val="00C75FE8"/>
    <w:rsid w:val="00C779CD"/>
    <w:rsid w:val="00C77FB0"/>
    <w:rsid w:val="00C81076"/>
    <w:rsid w:val="00C8597E"/>
    <w:rsid w:val="00C86168"/>
    <w:rsid w:val="00C86C09"/>
    <w:rsid w:val="00C92EE8"/>
    <w:rsid w:val="00C935AB"/>
    <w:rsid w:val="00C93C63"/>
    <w:rsid w:val="00C959DB"/>
    <w:rsid w:val="00CA0C79"/>
    <w:rsid w:val="00CA17E0"/>
    <w:rsid w:val="00CA2F3F"/>
    <w:rsid w:val="00CA37BD"/>
    <w:rsid w:val="00CA5805"/>
    <w:rsid w:val="00CA5A49"/>
    <w:rsid w:val="00CB2A88"/>
    <w:rsid w:val="00CB69DB"/>
    <w:rsid w:val="00CB77EC"/>
    <w:rsid w:val="00CB7A4F"/>
    <w:rsid w:val="00CB7FA8"/>
    <w:rsid w:val="00CC02D7"/>
    <w:rsid w:val="00CC0BAB"/>
    <w:rsid w:val="00CC11B0"/>
    <w:rsid w:val="00CC153C"/>
    <w:rsid w:val="00CD075E"/>
    <w:rsid w:val="00CD0E0C"/>
    <w:rsid w:val="00CD4437"/>
    <w:rsid w:val="00CE0D13"/>
    <w:rsid w:val="00CE243A"/>
    <w:rsid w:val="00CE653E"/>
    <w:rsid w:val="00CF0558"/>
    <w:rsid w:val="00CF0A84"/>
    <w:rsid w:val="00CF0C65"/>
    <w:rsid w:val="00CF772E"/>
    <w:rsid w:val="00D018E7"/>
    <w:rsid w:val="00D01BA0"/>
    <w:rsid w:val="00D0210C"/>
    <w:rsid w:val="00D04961"/>
    <w:rsid w:val="00D07C36"/>
    <w:rsid w:val="00D110B8"/>
    <w:rsid w:val="00D11B5E"/>
    <w:rsid w:val="00D1247B"/>
    <w:rsid w:val="00D12D00"/>
    <w:rsid w:val="00D14D3D"/>
    <w:rsid w:val="00D21EF8"/>
    <w:rsid w:val="00D228F7"/>
    <w:rsid w:val="00D26619"/>
    <w:rsid w:val="00D34FDC"/>
    <w:rsid w:val="00D41709"/>
    <w:rsid w:val="00D44085"/>
    <w:rsid w:val="00D45B6E"/>
    <w:rsid w:val="00D476B0"/>
    <w:rsid w:val="00D47862"/>
    <w:rsid w:val="00D47996"/>
    <w:rsid w:val="00D51D2A"/>
    <w:rsid w:val="00D54CAC"/>
    <w:rsid w:val="00D61774"/>
    <w:rsid w:val="00D662C8"/>
    <w:rsid w:val="00D665ED"/>
    <w:rsid w:val="00D71470"/>
    <w:rsid w:val="00D756D3"/>
    <w:rsid w:val="00D84A17"/>
    <w:rsid w:val="00D85091"/>
    <w:rsid w:val="00D86DC6"/>
    <w:rsid w:val="00D87309"/>
    <w:rsid w:val="00D87C9F"/>
    <w:rsid w:val="00D9295A"/>
    <w:rsid w:val="00D948B6"/>
    <w:rsid w:val="00D94916"/>
    <w:rsid w:val="00D9576A"/>
    <w:rsid w:val="00DA0A4B"/>
    <w:rsid w:val="00DB05C3"/>
    <w:rsid w:val="00DB43F5"/>
    <w:rsid w:val="00DD6495"/>
    <w:rsid w:val="00DE1E54"/>
    <w:rsid w:val="00DE3469"/>
    <w:rsid w:val="00DE62B3"/>
    <w:rsid w:val="00DF036F"/>
    <w:rsid w:val="00DF1D8A"/>
    <w:rsid w:val="00DF3193"/>
    <w:rsid w:val="00DF392A"/>
    <w:rsid w:val="00DF3959"/>
    <w:rsid w:val="00E078B7"/>
    <w:rsid w:val="00E1020F"/>
    <w:rsid w:val="00E10AA0"/>
    <w:rsid w:val="00E230AB"/>
    <w:rsid w:val="00E248D7"/>
    <w:rsid w:val="00E268CD"/>
    <w:rsid w:val="00E30CC8"/>
    <w:rsid w:val="00E3315F"/>
    <w:rsid w:val="00E33740"/>
    <w:rsid w:val="00E409D1"/>
    <w:rsid w:val="00E415B2"/>
    <w:rsid w:val="00E42171"/>
    <w:rsid w:val="00E441B8"/>
    <w:rsid w:val="00E534EE"/>
    <w:rsid w:val="00E61209"/>
    <w:rsid w:val="00E64CE1"/>
    <w:rsid w:val="00E66275"/>
    <w:rsid w:val="00E724BB"/>
    <w:rsid w:val="00E72B70"/>
    <w:rsid w:val="00E739FE"/>
    <w:rsid w:val="00E74AB6"/>
    <w:rsid w:val="00E7757C"/>
    <w:rsid w:val="00E90913"/>
    <w:rsid w:val="00E95805"/>
    <w:rsid w:val="00E97A81"/>
    <w:rsid w:val="00EA07DA"/>
    <w:rsid w:val="00EA2063"/>
    <w:rsid w:val="00EA2130"/>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0A92"/>
    <w:rsid w:val="00F37DA8"/>
    <w:rsid w:val="00F42D9A"/>
    <w:rsid w:val="00F45FDC"/>
    <w:rsid w:val="00F50C14"/>
    <w:rsid w:val="00F51307"/>
    <w:rsid w:val="00F51865"/>
    <w:rsid w:val="00F532C0"/>
    <w:rsid w:val="00F55D80"/>
    <w:rsid w:val="00F57716"/>
    <w:rsid w:val="00F606C3"/>
    <w:rsid w:val="00F621A5"/>
    <w:rsid w:val="00F63E69"/>
    <w:rsid w:val="00F71949"/>
    <w:rsid w:val="00F83781"/>
    <w:rsid w:val="00F85D4C"/>
    <w:rsid w:val="00F94020"/>
    <w:rsid w:val="00F956F7"/>
    <w:rsid w:val="00F967F0"/>
    <w:rsid w:val="00FA158E"/>
    <w:rsid w:val="00FA1BE9"/>
    <w:rsid w:val="00FA2A41"/>
    <w:rsid w:val="00FA3619"/>
    <w:rsid w:val="00FA5827"/>
    <w:rsid w:val="00FB464A"/>
    <w:rsid w:val="00FB5118"/>
    <w:rsid w:val="00FB66B7"/>
    <w:rsid w:val="00FC0A91"/>
    <w:rsid w:val="00FC31E1"/>
    <w:rsid w:val="00FD128F"/>
    <w:rsid w:val="00FD23F5"/>
    <w:rsid w:val="00FD5838"/>
    <w:rsid w:val="00FD58E8"/>
    <w:rsid w:val="00FD71AE"/>
    <w:rsid w:val="00FE03B4"/>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5E6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f2">
    <w:name w:val="Balloon Text"/>
    <w:basedOn w:val="a"/>
    <w:link w:val="af3"/>
    <w:uiPriority w:val="99"/>
    <w:semiHidden/>
    <w:unhideWhenUsed/>
    <w:rsid w:val="00982600"/>
    <w:rPr>
      <w:rFonts w:ascii="Heiti SC Light" w:eastAsia="Heiti SC Light"/>
      <w:sz w:val="18"/>
      <w:szCs w:val="18"/>
    </w:rPr>
  </w:style>
  <w:style w:type="character" w:customStyle="1" w:styleId="af3">
    <w:name w:val="批注框文本字符"/>
    <w:basedOn w:val="a0"/>
    <w:link w:val="af2"/>
    <w:uiPriority w:val="99"/>
    <w:semiHidden/>
    <w:rsid w:val="00982600"/>
    <w:rPr>
      <w:rFonts w:ascii="Heiti SC Light" w:eastAsia="Heiti SC Light"/>
      <w:sz w:val="18"/>
      <w:szCs w:val="18"/>
    </w:rPr>
  </w:style>
  <w:style w:type="character" w:styleId="af4">
    <w:name w:val="annotation reference"/>
    <w:basedOn w:val="a0"/>
    <w:uiPriority w:val="99"/>
    <w:semiHidden/>
    <w:unhideWhenUsed/>
    <w:rsid w:val="008E1C3E"/>
    <w:rPr>
      <w:sz w:val="21"/>
      <w:szCs w:val="21"/>
    </w:rPr>
  </w:style>
  <w:style w:type="paragraph" w:styleId="af5">
    <w:name w:val="annotation text"/>
    <w:basedOn w:val="a"/>
    <w:link w:val="af6"/>
    <w:uiPriority w:val="99"/>
    <w:semiHidden/>
    <w:unhideWhenUsed/>
    <w:rsid w:val="008E1C3E"/>
    <w:pPr>
      <w:jc w:val="left"/>
    </w:pPr>
  </w:style>
  <w:style w:type="character" w:customStyle="1" w:styleId="af6">
    <w:name w:val="注释文本字符"/>
    <w:basedOn w:val="a0"/>
    <w:link w:val="af5"/>
    <w:uiPriority w:val="99"/>
    <w:semiHidden/>
    <w:rsid w:val="008E1C3E"/>
  </w:style>
  <w:style w:type="paragraph" w:styleId="af7">
    <w:name w:val="annotation subject"/>
    <w:basedOn w:val="af5"/>
    <w:next w:val="af5"/>
    <w:link w:val="af8"/>
    <w:uiPriority w:val="99"/>
    <w:semiHidden/>
    <w:unhideWhenUsed/>
    <w:rsid w:val="008E1C3E"/>
    <w:rPr>
      <w:b/>
      <w:bCs/>
    </w:rPr>
  </w:style>
  <w:style w:type="character" w:customStyle="1" w:styleId="af8">
    <w:name w:val="批注主题字符"/>
    <w:basedOn w:val="af6"/>
    <w:link w:val="af7"/>
    <w:uiPriority w:val="99"/>
    <w:semiHidden/>
    <w:rsid w:val="008E1C3E"/>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8D0"/>
    <w:pPr>
      <w:widowControl w:val="0"/>
      <w:jc w:val="both"/>
    </w:pPr>
  </w:style>
  <w:style w:type="paragraph" w:styleId="1">
    <w:name w:val="heading 1"/>
    <w:basedOn w:val="a"/>
    <w:next w:val="a"/>
    <w:link w:val="10"/>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408D0"/>
    <w:rPr>
      <w:sz w:val="18"/>
      <w:szCs w:val="18"/>
    </w:rPr>
  </w:style>
  <w:style w:type="paragraph" w:styleId="a5">
    <w:name w:val="footer"/>
    <w:basedOn w:val="a"/>
    <w:link w:val="a6"/>
    <w:uiPriority w:val="99"/>
    <w:unhideWhenUsed/>
    <w:rsid w:val="004408D0"/>
    <w:pPr>
      <w:tabs>
        <w:tab w:val="center" w:pos="4153"/>
        <w:tab w:val="right" w:pos="8306"/>
      </w:tabs>
      <w:snapToGrid w:val="0"/>
      <w:jc w:val="left"/>
    </w:pPr>
    <w:rPr>
      <w:sz w:val="18"/>
      <w:szCs w:val="18"/>
    </w:rPr>
  </w:style>
  <w:style w:type="character" w:customStyle="1" w:styleId="a6">
    <w:name w:val="页脚字符"/>
    <w:basedOn w:val="a0"/>
    <w:link w:val="a5"/>
    <w:uiPriority w:val="99"/>
    <w:rsid w:val="004408D0"/>
    <w:rPr>
      <w:sz w:val="18"/>
      <w:szCs w:val="18"/>
    </w:rPr>
  </w:style>
  <w:style w:type="character" w:customStyle="1" w:styleId="10">
    <w:name w:val="标题 1字符"/>
    <w:basedOn w:val="a0"/>
    <w:link w:val="1"/>
    <w:uiPriority w:val="9"/>
    <w:rsid w:val="004408D0"/>
    <w:rPr>
      <w:b/>
      <w:bCs/>
      <w:kern w:val="44"/>
      <w:sz w:val="44"/>
      <w:szCs w:val="44"/>
    </w:rPr>
  </w:style>
  <w:style w:type="character" w:customStyle="1" w:styleId="21">
    <w:name w:val="标题 2字符"/>
    <w:basedOn w:val="a0"/>
    <w:link w:val="20"/>
    <w:uiPriority w:val="9"/>
    <w:rsid w:val="004408D0"/>
    <w:rPr>
      <w:rFonts w:asciiTheme="majorHAnsi" w:eastAsiaTheme="majorEastAsia" w:hAnsiTheme="majorHAnsi" w:cstheme="majorBidi"/>
      <w:b/>
      <w:bCs/>
      <w:sz w:val="32"/>
      <w:szCs w:val="32"/>
    </w:rPr>
  </w:style>
  <w:style w:type="character" w:customStyle="1" w:styleId="30">
    <w:name w:val="标题 3字符"/>
    <w:basedOn w:val="a0"/>
    <w:link w:val="3"/>
    <w:uiPriority w:val="9"/>
    <w:rsid w:val="004408D0"/>
    <w:rPr>
      <w:b/>
      <w:bCs/>
      <w:sz w:val="32"/>
      <w:szCs w:val="32"/>
    </w:rPr>
  </w:style>
  <w:style w:type="table" w:styleId="a7">
    <w:name w:val="Table Grid"/>
    <w:basedOn w:val="a1"/>
    <w:uiPriority w:val="59"/>
    <w:rsid w:val="00D1247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标题1"/>
    <w:basedOn w:val="a8"/>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9">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8">
    <w:name w:val="Title"/>
    <w:basedOn w:val="a"/>
    <w:next w:val="a"/>
    <w:link w:val="aa"/>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8"/>
    <w:uiPriority w:val="10"/>
    <w:rsid w:val="00664B6F"/>
    <w:rPr>
      <w:rFonts w:asciiTheme="majorHAnsi" w:eastAsia="宋体" w:hAnsiTheme="majorHAnsi" w:cstheme="majorBidi"/>
      <w:b/>
      <w:bCs/>
      <w:sz w:val="32"/>
      <w:szCs w:val="32"/>
    </w:rPr>
  </w:style>
  <w:style w:type="character" w:styleId="ab">
    <w:name w:val="Hyperlink"/>
    <w:aliases w:val="超级链接"/>
    <w:basedOn w:val="a0"/>
    <w:uiPriority w:val="99"/>
    <w:rsid w:val="00187B26"/>
    <w:rPr>
      <w:color w:val="0000FF"/>
      <w:u w:val="single"/>
    </w:rPr>
  </w:style>
  <w:style w:type="paragraph" w:styleId="12">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2">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1">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c">
    <w:name w:val="缩写表"/>
    <w:basedOn w:val="12"/>
    <w:rsid w:val="000F3D5A"/>
    <w:pPr>
      <w:tabs>
        <w:tab w:val="clear" w:pos="8268"/>
      </w:tabs>
      <w:spacing w:before="0" w:after="120"/>
    </w:pPr>
    <w:rPr>
      <w:rFonts w:eastAsia="宋体"/>
      <w:color w:val="auto"/>
    </w:rPr>
  </w:style>
  <w:style w:type="paragraph" w:customStyle="1" w:styleId="23">
    <w:name w:val="标题2"/>
    <w:basedOn w:val="a8"/>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3">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
    <w:qFormat/>
    <w:rsid w:val="002F3951"/>
    <w:pPr>
      <w:numPr>
        <w:ilvl w:val="1"/>
        <w:numId w:val="1"/>
      </w:numPr>
      <w:spacing w:before="480" w:after="120" w:line="400" w:lineRule="exact"/>
    </w:pPr>
    <w:rPr>
      <w:rFonts w:ascii="黑体" w:eastAsia="黑体" w:hAnsi="黑体"/>
      <w:b w:val="0"/>
      <w:sz w:val="28"/>
      <w:szCs w:val="28"/>
    </w:rPr>
  </w:style>
  <w:style w:type="paragraph" w:customStyle="1" w:styleId="32">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
    <w:name w:val="2论文 Char"/>
    <w:basedOn w:val="21"/>
    <w:link w:val="2"/>
    <w:rsid w:val="002F3951"/>
    <w:rPr>
      <w:rFonts w:ascii="黑体" w:eastAsia="黑体" w:hAnsi="黑体" w:cstheme="majorBidi"/>
      <w:b w:val="0"/>
      <w:bCs/>
      <w:sz w:val="28"/>
      <w:szCs w:val="28"/>
    </w:rPr>
  </w:style>
  <w:style w:type="paragraph" w:styleId="ad">
    <w:name w:val="List Paragraph"/>
    <w:basedOn w:val="a"/>
    <w:uiPriority w:val="34"/>
    <w:qFormat/>
    <w:rsid w:val="003956F9"/>
    <w:pPr>
      <w:ind w:firstLineChars="200" w:firstLine="420"/>
    </w:pPr>
  </w:style>
  <w:style w:type="paragraph" w:customStyle="1" w:styleId="ae">
    <w:name w:val="开题报告_正文"/>
    <w:basedOn w:val="a"/>
    <w:link w:val="Char"/>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
    <w:name w:val="开题报告_正文 Char"/>
    <w:basedOn w:val="a0"/>
    <w:link w:val="ae"/>
    <w:rsid w:val="008A5569"/>
    <w:rPr>
      <w:rFonts w:asciiTheme="minorEastAsia" w:hAnsiTheme="minorEastAsia"/>
      <w:sz w:val="24"/>
      <w:szCs w:val="24"/>
    </w:rPr>
  </w:style>
  <w:style w:type="paragraph" w:styleId="af">
    <w:name w:val="caption"/>
    <w:basedOn w:val="a"/>
    <w:next w:val="a"/>
    <w:link w:val="af0"/>
    <w:uiPriority w:val="35"/>
    <w:unhideWhenUsed/>
    <w:qFormat/>
    <w:rsid w:val="000B47B2"/>
    <w:rPr>
      <w:rFonts w:asciiTheme="majorHAnsi" w:eastAsia="黑体" w:hAnsiTheme="majorHAnsi" w:cstheme="majorBidi"/>
      <w:sz w:val="20"/>
      <w:szCs w:val="20"/>
    </w:rPr>
  </w:style>
  <w:style w:type="character" w:customStyle="1" w:styleId="af0">
    <w:name w:val="题注字符"/>
    <w:basedOn w:val="a0"/>
    <w:link w:val="af"/>
    <w:uiPriority w:val="35"/>
    <w:rsid w:val="000B47B2"/>
    <w:rPr>
      <w:rFonts w:asciiTheme="majorHAnsi" w:eastAsia="黑体" w:hAnsiTheme="majorHAnsi" w:cstheme="majorBidi"/>
      <w:sz w:val="20"/>
      <w:szCs w:val="20"/>
    </w:rPr>
  </w:style>
  <w:style w:type="character" w:styleId="af1">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f2">
    <w:name w:val="Balloon Text"/>
    <w:basedOn w:val="a"/>
    <w:link w:val="af3"/>
    <w:uiPriority w:val="99"/>
    <w:semiHidden/>
    <w:unhideWhenUsed/>
    <w:rsid w:val="00982600"/>
    <w:rPr>
      <w:rFonts w:ascii="Heiti SC Light" w:eastAsia="Heiti SC Light"/>
      <w:sz w:val="18"/>
      <w:szCs w:val="18"/>
    </w:rPr>
  </w:style>
  <w:style w:type="character" w:customStyle="1" w:styleId="af3">
    <w:name w:val="批注框文本字符"/>
    <w:basedOn w:val="a0"/>
    <w:link w:val="af2"/>
    <w:uiPriority w:val="99"/>
    <w:semiHidden/>
    <w:rsid w:val="00982600"/>
    <w:rPr>
      <w:rFonts w:ascii="Heiti SC Light" w:eastAsia="Heiti SC Light"/>
      <w:sz w:val="18"/>
      <w:szCs w:val="18"/>
    </w:rPr>
  </w:style>
  <w:style w:type="character" w:styleId="af4">
    <w:name w:val="annotation reference"/>
    <w:basedOn w:val="a0"/>
    <w:uiPriority w:val="99"/>
    <w:semiHidden/>
    <w:unhideWhenUsed/>
    <w:rsid w:val="008E1C3E"/>
    <w:rPr>
      <w:sz w:val="21"/>
      <w:szCs w:val="21"/>
    </w:rPr>
  </w:style>
  <w:style w:type="paragraph" w:styleId="af5">
    <w:name w:val="annotation text"/>
    <w:basedOn w:val="a"/>
    <w:link w:val="af6"/>
    <w:uiPriority w:val="99"/>
    <w:semiHidden/>
    <w:unhideWhenUsed/>
    <w:rsid w:val="008E1C3E"/>
    <w:pPr>
      <w:jc w:val="left"/>
    </w:pPr>
  </w:style>
  <w:style w:type="character" w:customStyle="1" w:styleId="af6">
    <w:name w:val="注释文本字符"/>
    <w:basedOn w:val="a0"/>
    <w:link w:val="af5"/>
    <w:uiPriority w:val="99"/>
    <w:semiHidden/>
    <w:rsid w:val="008E1C3E"/>
  </w:style>
  <w:style w:type="paragraph" w:styleId="af7">
    <w:name w:val="annotation subject"/>
    <w:basedOn w:val="af5"/>
    <w:next w:val="af5"/>
    <w:link w:val="af8"/>
    <w:uiPriority w:val="99"/>
    <w:semiHidden/>
    <w:unhideWhenUsed/>
    <w:rsid w:val="008E1C3E"/>
    <w:rPr>
      <w:b/>
      <w:bCs/>
    </w:rPr>
  </w:style>
  <w:style w:type="character" w:customStyle="1" w:styleId="af8">
    <w:name w:val="批注主题字符"/>
    <w:basedOn w:val="af6"/>
    <w:link w:val="af7"/>
    <w:uiPriority w:val="99"/>
    <w:semiHidden/>
    <w:rsid w:val="008E1C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wmf"/><Relationship Id="rId26" Type="http://schemas.openxmlformats.org/officeDocument/2006/relationships/image" Target="media/image120.wmf"/><Relationship Id="rId27" Type="http://schemas.openxmlformats.org/officeDocument/2006/relationships/image" Target="media/image13.wmf"/><Relationship Id="rId28" Type="http://schemas.openxmlformats.org/officeDocument/2006/relationships/image" Target="media/image130.wmf"/><Relationship Id="rId29" Type="http://schemas.openxmlformats.org/officeDocument/2006/relationships/image" Target="media/image14.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0.wmf"/><Relationship Id="rId31" Type="http://schemas.openxmlformats.org/officeDocument/2006/relationships/image" Target="media/image15.wmf"/><Relationship Id="rId32" Type="http://schemas.openxmlformats.org/officeDocument/2006/relationships/image" Target="media/image150.wmf"/><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wmf"/><Relationship Id="rId34" Type="http://schemas.openxmlformats.org/officeDocument/2006/relationships/image" Target="media/image160.wmf"/><Relationship Id="rId35" Type="http://schemas.openxmlformats.org/officeDocument/2006/relationships/image" Target="media/image17.wmf"/><Relationship Id="rId36" Type="http://schemas.openxmlformats.org/officeDocument/2006/relationships/image" Target="media/image170.wm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20.png"/><Relationship Id="rId14" Type="http://schemas.openxmlformats.org/officeDocument/2006/relationships/image" Target="media/image30.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40.png"/><Relationship Id="rId18" Type="http://schemas.openxmlformats.org/officeDocument/2006/relationships/image" Target="media/image50.png"/><Relationship Id="rId19" Type="http://schemas.openxmlformats.org/officeDocument/2006/relationships/image" Target="media/image6.png"/><Relationship Id="rId37" Type="http://schemas.openxmlformats.org/officeDocument/2006/relationships/hyperlink" Target="http://www.wfmc.org" TargetMode="External"/><Relationship Id="rId38" Type="http://schemas.openxmlformats.org/officeDocument/2006/relationships/hyperlink" Target="http://www.mqseries.net/index.html"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AF413-9116-7E46-8108-FDE4FE709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10836</TotalTime>
  <Pages>14</Pages>
  <Words>1424</Words>
  <Characters>8122</Characters>
  <Application>Microsoft Macintosh Word</Application>
  <DocSecurity>0</DocSecurity>
  <Lines>67</Lines>
  <Paragraphs>19</Paragraphs>
  <ScaleCrop>false</ScaleCrop>
  <Company/>
  <LinksUpToDate>false</LinksUpToDate>
  <CharactersWithSpaces>9527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Wen Lijie</cp:lastModifiedBy>
  <cp:revision>597</cp:revision>
  <dcterms:created xsi:type="dcterms:W3CDTF">2015-03-23T06:26:00Z</dcterms:created>
  <dcterms:modified xsi:type="dcterms:W3CDTF">2015-04-27T14:59:00Z</dcterms:modified>
</cp:coreProperties>
</file>